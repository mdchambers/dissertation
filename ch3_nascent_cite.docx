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9B0A6D8" w14:textId="77777777" w:rsidR="00102D2D" w:rsidRDefault="00102D2D">
      <w:pPr>
        <w:pStyle w:val="BodyText"/>
        <w:spacing w:line="480" w:lineRule="auto"/>
        <w:rPr>
          <w:ins w:id="0" w:author="Michael Chambers" w:date="2015-11-17T02:31:00Z"/>
        </w:rPr>
        <w:pPrChange w:id="1" w:author="Michael Chambers" w:date="2015-11-17T02:31:00Z">
          <w:pPr>
            <w:pStyle w:val="Heading3"/>
            <w:spacing w:line="480" w:lineRule="auto"/>
          </w:pPr>
        </w:pPrChange>
      </w:pPr>
      <w:bookmarkStart w:id="2" w:name="_GoBack"/>
      <w:bookmarkEnd w:id="2"/>
    </w:p>
    <w:p w14:paraId="08FDA0E9" w14:textId="77777777" w:rsidR="00102D2D" w:rsidRDefault="00102D2D">
      <w:pPr>
        <w:pStyle w:val="BodyText"/>
        <w:spacing w:line="480" w:lineRule="auto"/>
        <w:rPr>
          <w:ins w:id="3" w:author="Michael Chambers" w:date="2015-11-17T02:31:00Z"/>
        </w:rPr>
        <w:pPrChange w:id="4" w:author="Michael Chambers" w:date="2015-11-17T02:31:00Z">
          <w:pPr>
            <w:pStyle w:val="Heading3"/>
            <w:spacing w:line="480" w:lineRule="auto"/>
          </w:pPr>
        </w:pPrChange>
      </w:pPr>
    </w:p>
    <w:p w14:paraId="0512C89D" w14:textId="77777777" w:rsidR="00102D2D" w:rsidRDefault="00102D2D">
      <w:pPr>
        <w:pStyle w:val="BodyText"/>
        <w:spacing w:line="480" w:lineRule="auto"/>
        <w:rPr>
          <w:ins w:id="5" w:author="Michael Chambers" w:date="2015-11-17T02:31:00Z"/>
        </w:rPr>
        <w:pPrChange w:id="6" w:author="Michael Chambers" w:date="2015-11-17T02:31:00Z">
          <w:pPr>
            <w:pStyle w:val="Heading3"/>
            <w:spacing w:line="480" w:lineRule="auto"/>
          </w:pPr>
        </w:pPrChange>
      </w:pPr>
    </w:p>
    <w:p w14:paraId="3CA6EAD4" w14:textId="77777777" w:rsidR="00102D2D" w:rsidRDefault="00102D2D">
      <w:pPr>
        <w:pStyle w:val="BodyText"/>
        <w:spacing w:line="480" w:lineRule="auto"/>
        <w:rPr>
          <w:ins w:id="7" w:author="Michael Chambers" w:date="2015-11-17T02:31:00Z"/>
        </w:rPr>
        <w:pPrChange w:id="8" w:author="Michael Chambers" w:date="2015-11-17T02:31:00Z">
          <w:pPr>
            <w:pStyle w:val="Heading3"/>
            <w:spacing w:line="480" w:lineRule="auto"/>
          </w:pPr>
        </w:pPrChange>
      </w:pPr>
    </w:p>
    <w:p w14:paraId="6A8B9EE7" w14:textId="77777777" w:rsidR="00102D2D" w:rsidRDefault="00102D2D">
      <w:pPr>
        <w:pStyle w:val="BodyText"/>
        <w:spacing w:line="480" w:lineRule="auto"/>
        <w:rPr>
          <w:ins w:id="9" w:author="Michael Chambers" w:date="2015-11-17T02:30:00Z"/>
        </w:rPr>
        <w:pPrChange w:id="10" w:author="Michael Chambers" w:date="2015-11-17T02:31:00Z">
          <w:pPr>
            <w:pStyle w:val="Heading3"/>
            <w:spacing w:line="480" w:lineRule="auto"/>
          </w:pPr>
        </w:pPrChange>
      </w:pPr>
    </w:p>
    <w:p w14:paraId="7BC54063" w14:textId="27EB069D" w:rsidR="004F5A7B" w:rsidRDefault="002C6B01">
      <w:pPr>
        <w:pStyle w:val="BodyText"/>
        <w:spacing w:line="480" w:lineRule="auto"/>
        <w:jc w:val="center"/>
        <w:rPr>
          <w:ins w:id="11" w:author="Michael Chambers" w:date="2015-11-17T02:20:00Z"/>
        </w:rPr>
        <w:pPrChange w:id="12" w:author="Michael Chambers" w:date="2015-11-17T02:31:00Z">
          <w:pPr>
            <w:pStyle w:val="Heading3"/>
            <w:spacing w:line="480" w:lineRule="auto"/>
          </w:pPr>
        </w:pPrChange>
      </w:pPr>
      <w:r w:rsidRPr="004F5A7B">
        <w:rPr>
          <w:b/>
          <w:rPrChange w:id="13" w:author="Michael Chambers" w:date="2015-11-17T02:19:00Z">
            <w:rPr/>
          </w:rPrChange>
        </w:rPr>
        <w:t>Chapter 3</w:t>
      </w:r>
    </w:p>
    <w:p w14:paraId="5944175D" w14:textId="77777777" w:rsidR="004F5A7B" w:rsidRDefault="004F5A7B">
      <w:pPr>
        <w:pStyle w:val="BodyText"/>
        <w:spacing w:line="480" w:lineRule="auto"/>
        <w:jc w:val="center"/>
        <w:rPr>
          <w:ins w:id="14" w:author="Michael Chambers" w:date="2015-11-17T02:19:00Z"/>
        </w:rPr>
        <w:pPrChange w:id="15" w:author="Michael Chambers" w:date="2015-11-17T02:31:00Z">
          <w:pPr>
            <w:pStyle w:val="Heading3"/>
            <w:spacing w:line="480" w:lineRule="auto"/>
          </w:pPr>
        </w:pPrChange>
      </w:pPr>
    </w:p>
    <w:p w14:paraId="270C3975" w14:textId="57D44360" w:rsidR="00692974" w:rsidRPr="00102D2D" w:rsidRDefault="002C6B01">
      <w:pPr>
        <w:pStyle w:val="BodyText"/>
        <w:spacing w:line="480" w:lineRule="auto"/>
        <w:jc w:val="center"/>
        <w:pPrChange w:id="16" w:author="Michael Chambers" w:date="2015-11-17T02:31:00Z">
          <w:pPr>
            <w:pStyle w:val="Heading3"/>
            <w:spacing w:line="480" w:lineRule="auto"/>
          </w:pPr>
        </w:pPrChange>
      </w:pPr>
      <w:del w:id="17" w:author="Michael Chambers" w:date="2015-11-17T02:19:00Z">
        <w:r w:rsidRPr="004F5A7B" w:rsidDel="004F5A7B">
          <w:rPr>
            <w:b/>
            <w:rPrChange w:id="18" w:author="Michael Chambers" w:date="2015-11-17T02:19:00Z">
              <w:rPr/>
            </w:rPrChange>
          </w:rPr>
          <w:delText xml:space="preserve">: </w:delText>
        </w:r>
      </w:del>
      <w:r w:rsidR="006755D4" w:rsidRPr="004F5A7B">
        <w:rPr>
          <w:b/>
          <w:rPrChange w:id="19" w:author="Michael Chambers" w:date="2015-11-17T02:19:00Z">
            <w:rPr/>
          </w:rPrChange>
        </w:rPr>
        <w:t>Investigating the dynamics of the embryonic transcriptome</w:t>
      </w:r>
    </w:p>
    <w:p w14:paraId="2A08A324" w14:textId="77777777" w:rsidR="004F5A7B" w:rsidRDefault="004F5A7B">
      <w:pPr>
        <w:spacing w:line="480" w:lineRule="auto"/>
        <w:rPr>
          <w:ins w:id="20" w:author="Michael Chambers" w:date="2015-11-17T02:20:00Z"/>
          <w:b/>
        </w:rPr>
        <w:pPrChange w:id="21" w:author="Michael Chambers" w:date="2015-11-17T02:31:00Z">
          <w:pPr/>
        </w:pPrChange>
      </w:pPr>
      <w:bookmarkStart w:id="22" w:name="michael-chambers"/>
      <w:bookmarkStart w:id="23" w:name="abstract"/>
      <w:bookmarkEnd w:id="22"/>
      <w:bookmarkEnd w:id="23"/>
      <w:ins w:id="24" w:author="Michael Chambers" w:date="2015-11-17T02:20:00Z">
        <w:r>
          <w:rPr>
            <w:b/>
          </w:rPr>
          <w:br w:type="page"/>
        </w:r>
      </w:ins>
    </w:p>
    <w:p w14:paraId="2CA564EB" w14:textId="0529A76D" w:rsidR="00692974" w:rsidRDefault="002C6B01">
      <w:pPr>
        <w:pStyle w:val="BodyText"/>
        <w:rPr>
          <w:ins w:id="25" w:author="Michael Chambers" w:date="2015-11-17T02:20:00Z"/>
        </w:rPr>
        <w:pPrChange w:id="26" w:author="Michael Chambers" w:date="2015-11-17T02:20:00Z">
          <w:pPr>
            <w:pStyle w:val="Heading4"/>
            <w:spacing w:line="480" w:lineRule="auto"/>
          </w:pPr>
        </w:pPrChange>
      </w:pPr>
      <w:r w:rsidRPr="004F5A7B">
        <w:rPr>
          <w:b/>
          <w:rPrChange w:id="27" w:author="Michael Chambers" w:date="2015-11-17T02:20:00Z">
            <w:rPr/>
          </w:rPrChange>
        </w:rPr>
        <w:lastRenderedPageBreak/>
        <w:t>Abstract</w:t>
      </w:r>
    </w:p>
    <w:p w14:paraId="24413F4D" w14:textId="77777777" w:rsidR="004F5A7B" w:rsidRPr="00102D2D" w:rsidRDefault="004F5A7B">
      <w:pPr>
        <w:pStyle w:val="BodyText"/>
        <w:rPr>
          <w:ins w:id="28" w:author="Michael Chambers" w:date="2015-11-15T21:47:00Z"/>
        </w:rPr>
        <w:pPrChange w:id="29" w:author="Michael Chambers" w:date="2015-11-17T02:20:00Z">
          <w:pPr>
            <w:pStyle w:val="Heading4"/>
            <w:spacing w:line="480" w:lineRule="auto"/>
          </w:pPr>
        </w:pPrChange>
      </w:pPr>
    </w:p>
    <w:p w14:paraId="058F2AFA" w14:textId="22C52DAB" w:rsidR="00F56974" w:rsidRDefault="00F56974">
      <w:pPr>
        <w:pStyle w:val="BodyText"/>
        <w:spacing w:line="480" w:lineRule="auto"/>
        <w:rPr>
          <w:ins w:id="30" w:author="Michael Chambers" w:date="2015-11-15T22:10:00Z"/>
        </w:rPr>
        <w:pPrChange w:id="31" w:author="Michael Chambers" w:date="2015-11-15T22:02:00Z">
          <w:pPr>
            <w:pStyle w:val="Heading4"/>
            <w:spacing w:line="480" w:lineRule="auto"/>
          </w:pPr>
        </w:pPrChange>
      </w:pPr>
      <w:ins w:id="32" w:author="Michael Chambers" w:date="2015-11-15T21:47:00Z">
        <w:r>
          <w:tab/>
        </w:r>
      </w:ins>
      <w:ins w:id="33" w:author="Michael Chambers" w:date="2015-11-15T21:55:00Z">
        <w:r>
          <w:t xml:space="preserve">In dynamic systems </w:t>
        </w:r>
      </w:ins>
      <w:ins w:id="34" w:author="Michael Chambers" w:date="2015-11-15T22:06:00Z">
        <w:r w:rsidR="00FC2524">
          <w:t>such as</w:t>
        </w:r>
      </w:ins>
      <w:ins w:id="35" w:author="Michael Chambers" w:date="2015-11-15T21:55:00Z">
        <w:r>
          <w:t xml:space="preserve"> the </w:t>
        </w:r>
      </w:ins>
      <w:ins w:id="36" w:author="Michael Chambers" w:date="2015-11-15T22:06:00Z">
        <w:r w:rsidR="00FC2524">
          <w:rPr>
            <w:i/>
          </w:rPr>
          <w:t>Drosophila</w:t>
        </w:r>
      </w:ins>
      <w:ins w:id="37" w:author="Michael Chambers" w:date="2015-11-15T21:55:00Z">
        <w:r>
          <w:rPr>
            <w:i/>
          </w:rPr>
          <w:t xml:space="preserve"> </w:t>
        </w:r>
        <w:r>
          <w:t xml:space="preserve">embryo, </w:t>
        </w:r>
      </w:ins>
      <w:ins w:id="38" w:author="Michael Chambers" w:date="2015-11-15T22:01:00Z">
        <w:r>
          <w:t xml:space="preserve">the transcription rates of genes </w:t>
        </w:r>
      </w:ins>
      <w:ins w:id="39" w:author="Michael Chambers" w:date="2015-11-15T22:07:00Z">
        <w:r w:rsidR="00FC2524">
          <w:t xml:space="preserve">can rapidly </w:t>
        </w:r>
      </w:ins>
      <w:ins w:id="40" w:author="Michael Chambers" w:date="2015-11-15T22:01:00Z">
        <w:r>
          <w:t>fluctuate i</w:t>
        </w:r>
        <w:r w:rsidR="00FC2524">
          <w:t>n response to regulatory events. T</w:t>
        </w:r>
        <w:r>
          <w:t xml:space="preserve">he levels of processed mRNA, as measured by transcriptome assays such as RNA-seq, </w:t>
        </w:r>
      </w:ins>
      <w:ins w:id="41" w:author="Michael Chambers" w:date="2015-11-15T22:07:00Z">
        <w:r w:rsidR="00FC2524">
          <w:t>therefore are less</w:t>
        </w:r>
      </w:ins>
      <w:ins w:id="42" w:author="Michael Chambers" w:date="2015-11-15T22:01:00Z">
        <w:r>
          <w:t xml:space="preserve"> accurate </w:t>
        </w:r>
      </w:ins>
      <w:ins w:id="43" w:author="Michael Chambers" w:date="2015-11-15T22:07:00Z">
        <w:r w:rsidR="00FC2524">
          <w:t xml:space="preserve">as </w:t>
        </w:r>
      </w:ins>
      <w:ins w:id="44" w:author="Michael Chambers" w:date="2015-11-15T22:01:00Z">
        <w:r>
          <w:t>measurements of su</w:t>
        </w:r>
        <w:r w:rsidR="00FC2524">
          <w:t xml:space="preserve">ch transcription rates, as mRNA </w:t>
        </w:r>
        <w:r>
          <w:t xml:space="preserve">levels are not at a steady-state. Nascent-seq is </w:t>
        </w:r>
      </w:ins>
      <w:ins w:id="45" w:author="Michael Chambers" w:date="2015-11-15T22:04:00Z">
        <w:r w:rsidR="00FC2524">
          <w:t xml:space="preserve">one method </w:t>
        </w:r>
      </w:ins>
      <w:ins w:id="46" w:author="Michael Chambers" w:date="2015-11-15T22:08:00Z">
        <w:r w:rsidR="00FC2524">
          <w:t>developed</w:t>
        </w:r>
      </w:ins>
      <w:ins w:id="47" w:author="Michael Chambers" w:date="2015-11-15T22:04:00Z">
        <w:r w:rsidR="00FC2524">
          <w:t xml:space="preserve"> </w:t>
        </w:r>
      </w:ins>
      <w:ins w:id="48" w:author="Michael Chambers" w:date="2015-11-15T22:08:00Z">
        <w:r w:rsidR="00FC2524">
          <w:t>to assay the transcription rate of genes directly in these dynamic systems, bypassing the effect of differential rates of transcript synthesis, processing, an</w:t>
        </w:r>
      </w:ins>
      <w:ins w:id="49" w:author="Michael Chambers" w:date="2015-11-15T22:09:00Z">
        <w:r w:rsidR="00FC2524">
          <w:t>d</w:t>
        </w:r>
      </w:ins>
      <w:ins w:id="50" w:author="Michael Chambers" w:date="2015-11-15T22:08:00Z">
        <w:r w:rsidR="00FC2524">
          <w:t xml:space="preserve"> degradation</w:t>
        </w:r>
      </w:ins>
      <w:ins w:id="51" w:author="Michael Chambers" w:date="2015-11-15T22:09:00Z">
        <w:r w:rsidR="00FC2524">
          <w:t xml:space="preserve"> on mRNA accumulation</w:t>
        </w:r>
      </w:ins>
      <w:ins w:id="52" w:author="Michael Chambers" w:date="2015-11-15T22:08:00Z">
        <w:r w:rsidR="00FC2524">
          <w:t>.</w:t>
        </w:r>
      </w:ins>
      <w:ins w:id="53" w:author="Michael Chambers" w:date="2015-11-15T22:09:00Z">
        <w:r w:rsidR="00FC2524">
          <w:t xml:space="preserve"> </w:t>
        </w:r>
      </w:ins>
      <w:ins w:id="54" w:author="Michael Chambers" w:date="2015-11-15T22:10:00Z">
        <w:r w:rsidR="00FC2524">
          <w:t>It accomplishes this by isolating and sequencing only those transcripts bound within ternary elongation complex and therefore in the process of synthesis.</w:t>
        </w:r>
      </w:ins>
    </w:p>
    <w:p w14:paraId="2C7783B3" w14:textId="37F6612A" w:rsidR="00381AD2" w:rsidRPr="00780CC5" w:rsidRDefault="00FC2524">
      <w:pPr>
        <w:pStyle w:val="BodyText"/>
        <w:spacing w:line="480" w:lineRule="auto"/>
        <w:pPrChange w:id="55" w:author="Michael Chambers" w:date="2015-11-15T22:02:00Z">
          <w:pPr>
            <w:pStyle w:val="Heading4"/>
            <w:spacing w:line="480" w:lineRule="auto"/>
          </w:pPr>
        </w:pPrChange>
      </w:pPr>
      <w:ins w:id="56" w:author="Michael Chambers" w:date="2015-11-15T22:10:00Z">
        <w:r>
          <w:tab/>
          <w:t>In this study, we apply Nascent-seq to embryos at multiple stages of development</w:t>
        </w:r>
      </w:ins>
      <w:ins w:id="57" w:author="Michael Chambers" w:date="2015-11-15T22:11:00Z">
        <w:r>
          <w:t xml:space="preserve"> to measure these transcription rates. From this data, we obtain information about the developmental stage-specific expr</w:t>
        </w:r>
        <w:r w:rsidR="0075052C">
          <w:t xml:space="preserve">ession of each gene, as well as the distribution of </w:t>
        </w:r>
      </w:ins>
      <w:ins w:id="58" w:author="Michael Chambers" w:date="2015-11-15T22:33:00Z">
        <w:r w:rsidR="0075052C">
          <w:t xml:space="preserve">nascent transcript </w:t>
        </w:r>
        <w:r w:rsidR="00FC4975">
          <w:t>lengths for each gene. The lat</w:t>
        </w:r>
        <w:r w:rsidR="00420AAD">
          <w:t xml:space="preserve">ter serves as a readout for </w:t>
        </w:r>
      </w:ins>
      <w:ins w:id="59" w:author="Michael Chambers" w:date="2015-11-15T22:35:00Z">
        <w:r w:rsidR="001F4EA0">
          <w:t>patterns of</w:t>
        </w:r>
      </w:ins>
      <w:ins w:id="60" w:author="Michael Chambers" w:date="2015-11-15T22:33:00Z">
        <w:r w:rsidR="00420AAD">
          <w:t xml:space="preserve"> accumulated positioning of RNA Polymerase II within gene </w:t>
        </w:r>
      </w:ins>
      <w:ins w:id="61" w:author="Michael Chambers" w:date="2015-11-15T22:35:00Z">
        <w:r w:rsidR="001F4EA0">
          <w:t>bodies indicative of</w:t>
        </w:r>
        <w:r w:rsidR="00420AAD">
          <w:t xml:space="preserve"> promoter-proximal pausing.</w:t>
        </w:r>
      </w:ins>
      <w:ins w:id="62" w:author="Michael Chambers" w:date="2015-11-16T00:34:00Z">
        <w:r w:rsidR="00455A51">
          <w:t xml:space="preserve"> </w:t>
        </w:r>
      </w:ins>
      <w:ins w:id="63" w:author="Michael Chambers" w:date="2015-11-15T22:44:00Z">
        <w:r w:rsidR="00C732B4">
          <w:t>We</w:t>
        </w:r>
      </w:ins>
      <w:ins w:id="64" w:author="Michael Chambers" w:date="2015-11-15T22:39:00Z">
        <w:r w:rsidR="006B1802">
          <w:t xml:space="preserve"> observe that Groucho-regulated genes at each stage of development are enriched for promoter-proximal paused polymerase.</w:t>
        </w:r>
      </w:ins>
      <w:ins w:id="65" w:author="Michael Chambers" w:date="2015-11-16T00:33:00Z">
        <w:r w:rsidR="008B379C">
          <w:t xml:space="preserve"> This holds true of both genes with internal or adjacent Gro binding, and genes </w:t>
        </w:r>
      </w:ins>
      <w:ins w:id="66" w:author="Michael Chambers" w:date="2015-11-16T01:19:00Z">
        <w:r w:rsidR="00862B82">
          <w:t>up-regulated</w:t>
        </w:r>
      </w:ins>
      <w:ins w:id="67" w:author="Michael Chambers" w:date="2015-11-16T01:20:00Z">
        <w:r w:rsidR="00862B82">
          <w:t>, but not down-regulated</w:t>
        </w:r>
      </w:ins>
      <w:ins w:id="68" w:author="Michael Chambers" w:date="2015-11-16T00:33:00Z">
        <w:r w:rsidR="00862B82">
          <w:t xml:space="preserve"> in Gro loss-of-functi</w:t>
        </w:r>
        <w:r w:rsidR="008B379C">
          <w:t xml:space="preserve">on embryos. </w:t>
        </w:r>
      </w:ins>
    </w:p>
    <w:p w14:paraId="07800DC2" w14:textId="77777777" w:rsidR="004F5A7B" w:rsidRDefault="004F5A7B">
      <w:pPr>
        <w:rPr>
          <w:ins w:id="69" w:author="Michael Chambers" w:date="2015-11-17T02:20:00Z"/>
          <w:b/>
        </w:rPr>
      </w:pPr>
      <w:bookmarkStart w:id="70" w:name="introduction"/>
      <w:bookmarkEnd w:id="70"/>
      <w:ins w:id="71" w:author="Michael Chambers" w:date="2015-11-17T02:20:00Z">
        <w:r>
          <w:rPr>
            <w:b/>
          </w:rPr>
          <w:br w:type="page"/>
        </w:r>
      </w:ins>
    </w:p>
    <w:p w14:paraId="601D5FF7" w14:textId="0E44FBE4" w:rsidR="00692974" w:rsidRPr="00102D2D" w:rsidRDefault="002C6B01">
      <w:pPr>
        <w:pStyle w:val="BodyText"/>
        <w:pPrChange w:id="72" w:author="Michael Chambers" w:date="2015-11-17T02:20:00Z">
          <w:pPr>
            <w:pStyle w:val="Heading4"/>
            <w:spacing w:line="480" w:lineRule="auto"/>
          </w:pPr>
        </w:pPrChange>
      </w:pPr>
      <w:r w:rsidRPr="004F5A7B">
        <w:rPr>
          <w:b/>
          <w:rPrChange w:id="73" w:author="Michael Chambers" w:date="2015-11-17T02:20:00Z">
            <w:rPr/>
          </w:rPrChange>
        </w:rPr>
        <w:lastRenderedPageBreak/>
        <w:t>Introduction</w:t>
      </w:r>
    </w:p>
    <w:p w14:paraId="569C7A3B" w14:textId="77777777" w:rsidR="004F5A7B" w:rsidRDefault="00DF0E0B">
      <w:pPr>
        <w:pStyle w:val="BodyText"/>
        <w:spacing w:line="480" w:lineRule="auto"/>
        <w:rPr>
          <w:ins w:id="74" w:author="Michael Chambers" w:date="2015-11-17T02:20:00Z"/>
        </w:rPr>
      </w:pPr>
      <w:r>
        <w:tab/>
      </w:r>
    </w:p>
    <w:p w14:paraId="58624920" w14:textId="626BDFD0" w:rsidR="00931F1D" w:rsidRDefault="00DF0E0B">
      <w:pPr>
        <w:pStyle w:val="BodyText"/>
        <w:spacing w:line="480" w:lineRule="auto"/>
        <w:ind w:firstLine="720"/>
        <w:pPrChange w:id="75" w:author="Michael Chambers" w:date="2015-11-17T02:20:00Z">
          <w:pPr>
            <w:pStyle w:val="BodyText"/>
            <w:spacing w:line="480" w:lineRule="auto"/>
          </w:pPr>
        </w:pPrChange>
      </w:pPr>
      <w:r>
        <w:rPr>
          <w:i/>
        </w:rPr>
        <w:t xml:space="preserve">Drosophila </w:t>
      </w:r>
      <w:r>
        <w:t xml:space="preserve">development involves the coordinated expression of a vast number of genes </w:t>
      </w:r>
      <w:r w:rsidR="00AA75CF">
        <w:t>under strict temporal and spatial control</w:t>
      </w:r>
      <w:r w:rsidR="004011C8">
        <w:t xml:space="preserve"> </w:t>
      </w:r>
      <w:r w:rsidR="00B2655B">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rsidR="00B2655B">
        <w:instrText xml:space="preserve"> ADDIN EN.CITE </w:instrText>
      </w:r>
      <w:r w:rsidR="00B2655B">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rsidR="00B2655B">
        <w:instrText xml:space="preserve"> ADDIN EN.CITE.DATA </w:instrText>
      </w:r>
      <w:r w:rsidR="00B2655B">
        <w:fldChar w:fldCharType="end"/>
      </w:r>
      <w:r w:rsidR="00B2655B">
        <w:fldChar w:fldCharType="separate"/>
      </w:r>
      <w:r w:rsidR="00B2655B">
        <w:rPr>
          <w:noProof/>
        </w:rPr>
        <w:t>(Brown et al., 2014)</w:t>
      </w:r>
      <w:r w:rsidR="00B2655B">
        <w:fldChar w:fldCharType="end"/>
      </w:r>
      <w:r>
        <w:t xml:space="preserve">. </w:t>
      </w:r>
      <w:r w:rsidR="00AA75CF">
        <w:t xml:space="preserve">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rsidR="00B2655B">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rsidR="00B2655B">
        <w:instrText xml:space="preserve"> ADDIN EN.CITE </w:instrText>
      </w:r>
      <w:r w:rsidR="00B2655B">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rsidR="00B2655B">
        <w:instrText xml:space="preserve"> ADDIN EN.CITE.DATA </w:instrText>
      </w:r>
      <w:r w:rsidR="00B2655B">
        <w:fldChar w:fldCharType="end"/>
      </w:r>
      <w:r w:rsidR="00B2655B">
        <w:fldChar w:fldCharType="separate"/>
      </w:r>
      <w:r w:rsidR="00B2655B">
        <w:rPr>
          <w:noProof/>
        </w:rPr>
        <w:t>(Graveley et al., 2011)</w:t>
      </w:r>
      <w:r w:rsidR="00B2655B">
        <w:fldChar w:fldCharType="end"/>
      </w:r>
      <w:r w:rsidR="00AA75CF">
        <w:t xml:space="preserve"> </w:t>
      </w:r>
      <w:r w:rsidR="00B2655B">
        <w:fldChar w:fldCharType="begin"/>
      </w:r>
      <w:r w:rsidR="00B2655B">
        <w:instrText xml:space="preserve"> ADDIN EN.CITE &lt;EndNote&gt;&lt;Cite&gt;&lt;Author&gt;De Renzis&lt;/Author&gt;&lt;Year&gt;2007&lt;/Year&gt;&lt;RecNum&gt;3149&lt;/RecNum&gt;&lt;DisplayText&gt;(De Renzis et al., 2007)&lt;/DisplayText&gt;&lt;record&gt;&lt;rec-number&gt;3149&lt;/rec-number&gt;&lt;foreign-keys&gt;&lt;key app="EN" db-id="txpdr0vslpwzage5afxvdv2xds5vfp9zsafw" timestamp="1447035589"&gt;3149&lt;/key&gt;&lt;/foreign-keys&gt;&lt;ref-type name="Journal Article"&gt;17&lt;/ref-type&gt;&lt;contributors&gt;&lt;authors&gt;&lt;author&gt;De Renzis, S.&lt;/author&gt;&lt;author&gt;Elemento, O.&lt;/author&gt;&lt;author&gt;Tavazoie, S.&lt;/author&gt;&lt;author&gt;Wieschaus, E. F.&lt;/author&gt;&lt;/authors&gt;&lt;/contributors&gt;&lt;auth-address&gt;Howard Hughes Medical Institute, Department of Molecular Biology, Princeton University, New Jersey, United States of America. stefanod@Princeton.edu&lt;/auth-address&gt;&lt;titles&gt;&lt;title&gt;Unmasking activation of the zygotic genome using chromosomal deletions in the Drosophila embryo&lt;/title&gt;&lt;secondary-title&gt;PLoS Biol&lt;/secondary-title&gt;&lt;/titles&gt;&lt;periodical&gt;&lt;full-title&gt;PLoS Biol&lt;/full-title&gt;&lt;/periodical&gt;&lt;pages&gt;e117&lt;/pages&gt;&lt;volume&gt;5&lt;/volume&gt;&lt;number&gt;5&lt;/number&gt;&lt;keywords&gt;&lt;keyword&gt;Animals&lt;/keyword&gt;&lt;keyword&gt;Base Sequence&lt;/keyword&gt;&lt;keyword&gt;*Chromosome Deletion&lt;/keyword&gt;&lt;keyword&gt;Down-Regulation&lt;/keyword&gt;&lt;keyword&gt;Drosophila Proteins/biosynthesis/*physiology&lt;/keyword&gt;&lt;keyword&gt;Drosophila melanogaster/*embryology/genetics&lt;/keyword&gt;&lt;keyword&gt;Female&lt;/keyword&gt;&lt;keyword&gt;Gene Expression Profiling&lt;/keyword&gt;&lt;keyword&gt;*Gene Expression Regulation, Developmental&lt;/keyword&gt;&lt;keyword&gt;RNA, Messenger/*metabolism&lt;/keyword&gt;&lt;keyword&gt;RNA-Binding Proteins/*physiology&lt;/keyword&gt;&lt;keyword&gt;Transcriptional Activation/physiology&lt;/keyword&gt;&lt;keyword&gt;Zygote/physiology&lt;/keyword&gt;&lt;/keywords&gt;&lt;dates&gt;&lt;year&gt;2007&lt;/year&gt;&lt;pub-dates&gt;&lt;date&gt;May&lt;/date&gt;&lt;/pub-dates&gt;&lt;/dates&gt;&lt;isbn&gt;1545-7885 (Electronic)&amp;#xD;1544-9173 (Linking)&lt;/isbn&gt;&lt;accession-num&gt;17456005&lt;/accession-num&gt;&lt;urls&gt;&lt;related-urls&gt;&lt;url&gt;http://www.ncbi.nlm.nih.gov/pubmed/17456005&lt;/url&gt;&lt;/related-urls&gt;&lt;/urls&gt;&lt;custom2&gt;PMC1854917&lt;/custom2&gt;&lt;electronic-resource-num&gt;10.1371/journal.pbio.0050117&lt;/electronic-resource-num&gt;&lt;/record&gt;&lt;/Cite&gt;&lt;/EndNote&gt;</w:instrText>
      </w:r>
      <w:r w:rsidR="00B2655B">
        <w:fldChar w:fldCharType="separate"/>
      </w:r>
      <w:r w:rsidR="00B2655B">
        <w:rPr>
          <w:noProof/>
        </w:rPr>
        <w:t>(De Renzis et al., 2007)</w:t>
      </w:r>
      <w:r w:rsidR="00B2655B">
        <w:fldChar w:fldCharType="end"/>
      </w:r>
      <w:r w:rsidR="00AA75CF">
        <w:t xml:space="preserve">. </w:t>
      </w:r>
      <w:r w:rsidR="00207E2F">
        <w:t xml:space="preserve">Of these, at least 1,000 are expressed in a spatially </w:t>
      </w:r>
      <w:del w:id="76" w:author="Albert Courey" w:date="2015-11-13T13:54:00Z">
        <w:r w:rsidR="00207E2F" w:rsidDel="00690E1A">
          <w:delText xml:space="preserve">constricted </w:delText>
        </w:r>
      </w:del>
      <w:ins w:id="77" w:author="Albert Courey" w:date="2015-11-13T13:54:00Z">
        <w:r w:rsidR="00690E1A">
          <w:t xml:space="preserve">restricted </w:t>
        </w:r>
      </w:ins>
      <w:r w:rsidR="00207E2F">
        <w:t xml:space="preserve">manner </w:t>
      </w:r>
      <w:r w:rsidR="00B2655B">
        <w:fldChar w:fldCharType="begin"/>
      </w:r>
      <w:r w:rsidR="00B2655B">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rsidR="00B2655B">
        <w:fldChar w:fldCharType="separate"/>
      </w:r>
      <w:r w:rsidR="00B2655B">
        <w:rPr>
          <w:noProof/>
        </w:rPr>
        <w:t>(Tomancak et al., 2002)</w:t>
      </w:r>
      <w:r w:rsidR="00B2655B">
        <w:fldChar w:fldCharType="end"/>
      </w:r>
      <w:r w:rsidR="00207E2F">
        <w:t xml:space="preserve">. </w:t>
      </w:r>
      <w:r w:rsidR="0041031A">
        <w:t>Regulatory systems go to great lengths to minimize even relatively slight stochastic changes in expression</w:t>
      </w:r>
      <w:r w:rsidR="004B1FFD">
        <w:t xml:space="preserve">, which can nevertheless have a negative effect on viability </w:t>
      </w:r>
      <w:r w:rsidR="00B2655B">
        <w:fldChar w:fldCharType="begin"/>
      </w:r>
      <w:r w:rsidR="00B2655B">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rsidR="00B2655B">
        <w:fldChar w:fldCharType="separate"/>
      </w:r>
      <w:r w:rsidR="00B2655B">
        <w:rPr>
          <w:noProof/>
        </w:rPr>
        <w:t>(Perry et al., 2010)</w:t>
      </w:r>
      <w:r w:rsidR="00B2655B">
        <w:fldChar w:fldCharType="end"/>
      </w:r>
      <w:r w:rsidR="004B1FFD">
        <w:t>.</w:t>
      </w:r>
      <w:r w:rsidR="00E75EF2">
        <w:t xml:space="preserve"> Additional processes influencing mRNA abundance are also tightly controlled, with regulated degradation pathways resulting in significant and transcript-specific differences in the kinetics of mRNA decay in the embryo</w:t>
      </w:r>
      <w:r w:rsidR="00E75EF2" w:rsidRPr="00E75EF2">
        <w:t xml:space="preserve"> </w:t>
      </w:r>
      <w:r w:rsidR="00B2655B">
        <w:fldChar w:fldCharType="begin"/>
      </w:r>
      <w:r w:rsidR="00B2655B">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rsidR="00B2655B">
        <w:fldChar w:fldCharType="separate"/>
      </w:r>
      <w:r w:rsidR="00B2655B">
        <w:rPr>
          <w:noProof/>
        </w:rPr>
        <w:t>(Thomsen et al., 2010)</w:t>
      </w:r>
      <w:r w:rsidR="00B2655B">
        <w:fldChar w:fldCharType="end"/>
      </w:r>
      <w:r w:rsidR="00E75EF2">
        <w:t xml:space="preserve">. </w:t>
      </w:r>
      <w:r w:rsidR="004B1FFD">
        <w:t xml:space="preserve"> Ideally, accurate and quantitative measurements of protein abundance could be utilized to investigate the mechanics of development, but lacking such a technique, mRNA abundance is often substituted as a measurement </w:t>
      </w:r>
      <w:r w:rsidR="008E6909">
        <w:t xml:space="preserve">providing a strong correlation with protein abundance </w:t>
      </w:r>
      <w:r w:rsidR="00B2655B">
        <w:fldChar w:fldCharType="begin"/>
      </w:r>
      <w:r w:rsidR="00B2655B">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rsidR="00B2655B">
        <w:fldChar w:fldCharType="separate"/>
      </w:r>
      <w:r w:rsidR="00B2655B">
        <w:rPr>
          <w:noProof/>
        </w:rPr>
        <w:t>(Fu et al., 2009)</w:t>
      </w:r>
      <w:r w:rsidR="00B2655B">
        <w:fldChar w:fldCharType="end"/>
      </w:r>
      <w:r w:rsidR="008E6909">
        <w:t xml:space="preserve">. </w:t>
      </w:r>
    </w:p>
    <w:p w14:paraId="10F95737" w14:textId="1219C498" w:rsidR="002534AA" w:rsidRDefault="00612FFD" w:rsidP="005E5117">
      <w:pPr>
        <w:pStyle w:val="BodyText"/>
        <w:spacing w:line="480" w:lineRule="auto"/>
      </w:pPr>
      <w:r>
        <w:tab/>
        <w:t xml:space="preserve">A complicating factor in the interpretation of transcriptome data from </w:t>
      </w:r>
      <w:r w:rsidR="00742CD1">
        <w:t>the early</w:t>
      </w:r>
      <w:r>
        <w:t xml:space="preserve"> </w:t>
      </w:r>
      <w:r>
        <w:rPr>
          <w:i/>
        </w:rPr>
        <w:t xml:space="preserve">Drosophila </w:t>
      </w:r>
      <w:r>
        <w:t>embryo arises from the significant effects of maternally-contributed mRNAs and the timeline of activation of the zygotic genome. This latter process, the maternal-to-zygotic transition (MZT) is a common feature of animal developm</w:t>
      </w:r>
      <w:r w:rsidR="008B7B7F">
        <w:t>ent</w:t>
      </w:r>
      <w:r>
        <w:t xml:space="preserve"> and encompasses a cascade of processes whereby widespread </w:t>
      </w:r>
      <w:r w:rsidR="008B7B7F">
        <w:t xml:space="preserve">alterations to the chromatin landscape are engendered </w:t>
      </w:r>
      <w:r w:rsidR="008B7B7F">
        <w:lastRenderedPageBreak/>
        <w:t>by the activity of pioneering transcription factors</w:t>
      </w:r>
      <w:r w:rsidR="00742CD1">
        <w:t xml:space="preserve"> </w:t>
      </w:r>
      <w:r w:rsidR="00B2655B">
        <w:fldChar w:fldCharType="begin"/>
      </w:r>
      <w:r w:rsidR="00B2655B">
        <w:instrText xml:space="preserve"> ADDIN EN.CITE &lt;EndNote&gt;&lt;Cite&gt;&lt;Author&gt;Tadros&lt;/Author&gt;&lt;Year&gt;2009&lt;/Year&gt;&lt;RecNum&gt;3146&lt;/RecNum&gt;&lt;DisplayText&gt;(Tadros and Lipshitz, 2009)&lt;/DisplayText&gt;&lt;record&gt;&lt;rec-number&gt;3146&lt;/rec-number&gt;&lt;foreign-keys&gt;&lt;key app="EN" db-id="txpdr0vslpwzage5afxvdv2xds5vfp9zsafw" timestamp="1447033951"&gt;3146&lt;/key&gt;&lt;/foreign-keys&gt;&lt;ref-type name="Journal Article"&gt;17&lt;/ref-type&gt;&lt;contributors&gt;&lt;authors&gt;&lt;author&gt;Tadros, W.&lt;/author&gt;&lt;author&gt;Lipshitz, H. D.&lt;/author&gt;&lt;/authors&gt;&lt;/contributors&gt;&lt;auth-address&gt;Department of Molecular Genetics, University of Toronto, 1 King&amp;apos;s College Circle, Toronto, Ontario, Canada.&lt;/auth-address&gt;&lt;titles&gt;&lt;title&gt;The maternal-to-zygotic transition: a play in two acts&lt;/title&gt;&lt;secondary-title&gt;Development&lt;/secondary-title&gt;&lt;/titles&gt;&lt;periodical&gt;&lt;full-title&gt;Development&lt;/full-title&gt;&lt;/periodical&gt;&lt;pages&gt;3033-42&lt;/pages&gt;&lt;volume&gt;136&lt;/volume&gt;&lt;number&gt;18&lt;/number&gt;&lt;keywords&gt;&lt;keyword&gt;Animals&lt;/keyword&gt;&lt;keyword&gt;Chromatin/metabolism&lt;/keyword&gt;&lt;keyword&gt;*Embryo, Mammalian/anatomy &amp;amp; histology/physiology&lt;/keyword&gt;&lt;keyword&gt;Embryonic Development/*physiology&lt;/keyword&gt;&lt;keyword&gt;Gene Expression Profiling&lt;/keyword&gt;&lt;keyword&gt;RNA, Messenger, Stored/genetics/metabolism&lt;/keyword&gt;&lt;keyword&gt;Transcriptional Activation&lt;/keyword&gt;&lt;/keywords&gt;&lt;dates&gt;&lt;year&gt;2009&lt;/year&gt;&lt;pub-dates&gt;&lt;date&gt;Sep&lt;/date&gt;&lt;/pub-dates&gt;&lt;/dates&gt;&lt;isbn&gt;1477-9129 (Electronic)&amp;#xD;0950-1991 (Linking)&lt;/isbn&gt;&lt;accession-num&gt;19700615&lt;/accession-num&gt;&lt;urls&gt;&lt;related-urls&gt;&lt;url&gt;http://www.ncbi.nlm.nih.gov/pubmed/19700615&lt;/url&gt;&lt;/related-urls&gt;&lt;/urls&gt;&lt;electronic-resource-num&gt;10.1242/dev.033183&lt;/electronic-resource-num&gt;&lt;/record&gt;&lt;/Cite&gt;&lt;/EndNote&gt;</w:instrText>
      </w:r>
      <w:r w:rsidR="00B2655B">
        <w:fldChar w:fldCharType="separate"/>
      </w:r>
      <w:r w:rsidR="00B2655B">
        <w:rPr>
          <w:noProof/>
        </w:rPr>
        <w:t>(Tadros and Lipshitz, 2009)</w:t>
      </w:r>
      <w:r w:rsidR="00B2655B">
        <w:fldChar w:fldCharType="end"/>
      </w:r>
      <w:r w:rsidR="008B7B7F">
        <w:t xml:space="preserve"> </w:t>
      </w:r>
      <w:r w:rsidR="00B2655B">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rsidR="00B2655B">
        <w:instrText xml:space="preserve"> ADDIN EN.CITE </w:instrText>
      </w:r>
      <w:r w:rsidR="00B2655B">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rsidR="00B2655B">
        <w:instrText xml:space="preserve"> ADDIN EN.CITE.DATA </w:instrText>
      </w:r>
      <w:r w:rsidR="00B2655B">
        <w:fldChar w:fldCharType="end"/>
      </w:r>
      <w:r w:rsidR="00B2655B">
        <w:fldChar w:fldCharType="separate"/>
      </w:r>
      <w:r w:rsidR="00B2655B">
        <w:rPr>
          <w:noProof/>
        </w:rPr>
        <w:t>(Li et al., 2014)</w:t>
      </w:r>
      <w:r w:rsidR="00B2655B">
        <w:fldChar w:fldCharType="end"/>
      </w:r>
      <w:r w:rsidR="008B7B7F">
        <w:t xml:space="preserve">. In </w:t>
      </w:r>
      <w:r w:rsidR="008B7B7F">
        <w:rPr>
          <w:i/>
        </w:rPr>
        <w:t xml:space="preserve">Drosophila, </w:t>
      </w:r>
      <w:r w:rsidR="008B7B7F">
        <w:t xml:space="preserve">the zinc-finger </w:t>
      </w:r>
      <w:del w:id="78" w:author="Albert Courey" w:date="2015-11-13T13:55:00Z">
        <w:r w:rsidR="008B7B7F" w:rsidDel="00690E1A">
          <w:delText xml:space="preserve">TF </w:delText>
        </w:r>
      </w:del>
      <w:ins w:id="79" w:author="Albert Courey" w:date="2015-11-13T13:55:00Z">
        <w:r w:rsidR="00690E1A">
          <w:t xml:space="preserve">transcription factor </w:t>
        </w:r>
      </w:ins>
      <w:r w:rsidR="008B7B7F">
        <w:t xml:space="preserve">Zelda is a well-studied example of such a pioneering factor </w:t>
      </w:r>
      <w:r w:rsidR="00B2655B">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rsidR="00B2655B">
        <w:instrText xml:space="preserve"> ADDIN EN.CITE </w:instrText>
      </w:r>
      <w:r w:rsidR="00B2655B">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rsidR="00B2655B">
        <w:instrText xml:space="preserve"> ADDIN EN.CITE.DATA </w:instrText>
      </w:r>
      <w:r w:rsidR="00B2655B">
        <w:fldChar w:fldCharType="end"/>
      </w:r>
      <w:r w:rsidR="00B2655B">
        <w:fldChar w:fldCharType="separate"/>
      </w:r>
      <w:r w:rsidR="00B2655B">
        <w:rPr>
          <w:noProof/>
        </w:rPr>
        <w:t>(Liang et al., 2008)</w:t>
      </w:r>
      <w:r w:rsidR="00B2655B">
        <w:fldChar w:fldCharType="end"/>
      </w:r>
      <w:r w:rsidR="00CB74DC">
        <w:t xml:space="preserve"> </w:t>
      </w:r>
      <w:r w:rsidR="00B2655B">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rsidR="00B2655B">
        <w:instrText xml:space="preserve"> ADDIN EN.CITE </w:instrText>
      </w:r>
      <w:r w:rsidR="00B2655B">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rsidR="00B2655B">
        <w:instrText xml:space="preserve"> ADDIN EN.CITE.DATA </w:instrText>
      </w:r>
      <w:r w:rsidR="00B2655B">
        <w:fldChar w:fldCharType="end"/>
      </w:r>
      <w:r w:rsidR="00B2655B">
        <w:fldChar w:fldCharType="separate"/>
      </w:r>
      <w:r w:rsidR="00B2655B">
        <w:rPr>
          <w:noProof/>
        </w:rPr>
        <w:t>(Harrison et al., 2011)</w:t>
      </w:r>
      <w:r w:rsidR="00B2655B">
        <w:fldChar w:fldCharType="end"/>
      </w:r>
      <w:r w:rsidR="00CB74DC">
        <w:t xml:space="preserve"> </w:t>
      </w:r>
      <w:r w:rsidR="00B2655B">
        <w:fldChar w:fldCharType="begin"/>
      </w:r>
      <w:r w:rsidR="00B2655B">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rsidR="00B2655B">
        <w:fldChar w:fldCharType="separate"/>
      </w:r>
      <w:r w:rsidR="00B2655B">
        <w:rPr>
          <w:noProof/>
        </w:rPr>
        <w:t>(Xu et al., 2014)</w:t>
      </w:r>
      <w:r w:rsidR="00B2655B">
        <w:fldChar w:fldCharType="end"/>
      </w:r>
      <w:r w:rsidR="008B7B7F">
        <w:t xml:space="preserve">. </w:t>
      </w:r>
      <w:r w:rsidR="00742CD1">
        <w:t xml:space="preserve">In most animals, the MZT process consists of two distinct stages. An initial “minor wave” of activation becomes significant at ~1.5 hours post-fertilization in </w:t>
      </w:r>
      <w:r w:rsidR="00742CD1">
        <w:rPr>
          <w:i/>
        </w:rPr>
        <w:t>Drosophila</w:t>
      </w:r>
      <w:r w:rsidR="00742CD1">
        <w:t xml:space="preserve">, followed by a more rapid and synchronous “major wave” at ~2.5 hours </w:t>
      </w:r>
      <w:r w:rsidR="00B2655B">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rsidR="00B2655B">
        <w:instrText xml:space="preserve"> ADDIN EN.CITE </w:instrText>
      </w:r>
      <w:r w:rsidR="00B2655B">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rsidR="00B2655B">
        <w:instrText xml:space="preserve"> ADDIN EN.CITE.DATA </w:instrText>
      </w:r>
      <w:r w:rsidR="00B2655B">
        <w:fldChar w:fldCharType="end"/>
      </w:r>
      <w:r w:rsidR="00B2655B">
        <w:fldChar w:fldCharType="separate"/>
      </w:r>
      <w:r w:rsidR="00B2655B">
        <w:rPr>
          <w:noProof/>
        </w:rPr>
        <w:t>(Pritchard and Schubiger, 1996)</w:t>
      </w:r>
      <w:r w:rsidR="00B2655B">
        <w:fldChar w:fldCharType="end"/>
      </w:r>
      <w:r w:rsidR="00742CD1">
        <w:t xml:space="preserve">. During this time the majority of the maternally-contributed transcriptome is destabilized and undergoes coordinated degradation </w:t>
      </w:r>
      <w:r w:rsidR="00B2655B">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rsidR="00B2655B">
        <w:instrText xml:space="preserve"> ADDIN EN.CITE </w:instrText>
      </w:r>
      <w:r w:rsidR="00B2655B">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rsidR="00B2655B">
        <w:instrText xml:space="preserve"> ADDIN EN.CITE.DATA </w:instrText>
      </w:r>
      <w:r w:rsidR="00B2655B">
        <w:fldChar w:fldCharType="end"/>
      </w:r>
      <w:r w:rsidR="00B2655B">
        <w:fldChar w:fldCharType="separate"/>
      </w:r>
      <w:r w:rsidR="00B2655B">
        <w:rPr>
          <w:noProof/>
        </w:rPr>
        <w:t>(Benoit et al., 2009; Tadros et al., 2007)</w:t>
      </w:r>
      <w:r w:rsidR="00B2655B">
        <w:fldChar w:fldCharType="end"/>
      </w:r>
      <w:r w:rsidR="00742CD1">
        <w:t>.</w:t>
      </w:r>
    </w:p>
    <w:p w14:paraId="784EE4D0" w14:textId="04C17B21" w:rsidR="005E5117" w:rsidRDefault="002534AA" w:rsidP="005E5117">
      <w:pPr>
        <w:spacing w:line="480" w:lineRule="auto"/>
      </w:pPr>
      <w:r>
        <w:tab/>
      </w:r>
      <w:r w:rsidR="00E75EF2">
        <w:t xml:space="preserve">As mRNA abundance is a complex process, determined by the integrative inputs of the rates of transcription, processing, and degradation, measuring the rates of transcription in a temporally-discriminate manner becomes challenging in an evolving system such as the embryo. </w:t>
      </w:r>
      <w:r w:rsidR="005E5117">
        <w:t xml:space="preserve">A number of techniques have been proposed to address this question, one popular technique being the direct sequencing of RNA populations enriched for nascent and chromatin-associated RNAs (nascent-seq). Nascent RNA-seq, or nascent-seq, has been </w:t>
      </w:r>
      <w:r w:rsidR="009E4EB0">
        <w:t>shown to be</w:t>
      </w:r>
      <w:r w:rsidR="005E5117">
        <w:t xml:space="preserv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w:t>
      </w:r>
      <w:r w:rsidR="009E4EB0">
        <w:t>ciated, and therefore enriched for transcripts undergoing active elongation</w:t>
      </w:r>
      <w:r w:rsidR="005E5117">
        <w:t xml:space="preserve">. By using this method in </w:t>
      </w:r>
      <w:r w:rsidR="005E5117">
        <w:rPr>
          <w:i/>
        </w:rPr>
        <w:t>Drosophila melanogaster</w:t>
      </w:r>
      <w:r w:rsidR="005E5117">
        <w:t xml:space="preserve"> embryos, we seek to obtain a timeline of transcriptional activation and repression to a high degree of temporal accuracy, which will aid us in identifying genes regulated by Groucho as well as the timeframes over which this regulatory ability is exercised. </w:t>
      </w:r>
    </w:p>
    <w:p w14:paraId="05ACEC36" w14:textId="49193A30" w:rsidR="005E5117" w:rsidRDefault="005E5117" w:rsidP="005E5117">
      <w:pPr>
        <w:spacing w:line="480" w:lineRule="auto"/>
      </w:pPr>
      <w:r>
        <w:lastRenderedPageBreak/>
        <w:tab/>
        <w:t>Nascent-seq has been successfully applied to track the transcriptional changes in a number of biological contexts, including macrophages</w:t>
      </w:r>
      <w:ins w:id="80" w:author="Albert Courey" w:date="2015-11-13T13:56:00Z">
        <w:r w:rsidR="00690E1A">
          <w:t xml:space="preserve"> </w:t>
        </w:r>
      </w:ins>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w:t>
      </w:r>
      <w:del w:id="81" w:author="Albert Courey" w:date="2015-11-13T13:57:00Z">
        <w:r w:rsidDel="00690E1A">
          <w:delText xml:space="preserve">as well as in </w:delText>
        </w:r>
      </w:del>
      <w:r>
        <w:t xml:space="preserve">adult </w:t>
      </w:r>
      <w:r>
        <w:rPr>
          <w:i/>
        </w:rPr>
        <w:t xml:space="preserve">D. melanogaster </w:t>
      </w:r>
      <w:r>
        <w:t>tissues to analyze the prevalence of cotranscriptional splicing</w:t>
      </w:r>
      <w:r w:rsidR="00D7635C">
        <w:t xml:space="preserve"> </w:t>
      </w:r>
      <w:r w:rsidR="00B2655B">
        <w:fldChar w:fldCharType="begin"/>
      </w:r>
      <w:r w:rsidR="00B2655B">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rsidR="00B2655B">
        <w:fldChar w:fldCharType="separate"/>
      </w:r>
      <w:r w:rsidR="00B2655B">
        <w:rPr>
          <w:noProof/>
        </w:rPr>
        <w:t>(Khodor et al., 2011)</w:t>
      </w:r>
      <w:r w:rsidR="00B2655B">
        <w:fldChar w:fldCharType="end"/>
      </w:r>
      <w:r w:rsidR="00D25519">
        <w:t xml:space="preserve">, </w:t>
      </w:r>
      <w:del w:id="82" w:author="Albert Courey" w:date="2015-11-13T13:57:00Z">
        <w:r w:rsidR="00D25519" w:rsidDel="00690E1A">
          <w:delText>as well as</w:delText>
        </w:r>
      </w:del>
      <w:ins w:id="83" w:author="Albert Courey" w:date="2015-11-13T13:57:00Z">
        <w:r w:rsidR="00690E1A">
          <w:t>and</w:t>
        </w:r>
      </w:ins>
      <w:r w:rsidR="00D25519">
        <w:t xml:space="preserve"> circadian transcript cycling</w:t>
      </w:r>
      <w:ins w:id="84" w:author="Albert Courey" w:date="2015-11-13T13:57:00Z">
        <w:r w:rsidR="00690E1A">
          <w:t xml:space="preserve"> </w:t>
        </w:r>
      </w:ins>
      <w:r w:rsidR="00B2655B">
        <w:fldChar w:fldCharType="begin"/>
      </w:r>
      <w:r w:rsidR="00B2655B">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rsidR="00B2655B">
        <w:fldChar w:fldCharType="separate"/>
      </w:r>
      <w:r w:rsidR="00B2655B">
        <w:rPr>
          <w:noProof/>
        </w:rPr>
        <w:t>(Rodriguez et al., 2013)</w:t>
      </w:r>
      <w:r w:rsidR="00B2655B">
        <w:fldChar w:fldCharType="end"/>
      </w:r>
      <w:r w:rsidR="00D25519">
        <w:t>, in which the authors saw significant differences in total mRNA and nascent mRNA levels between non-overlapping ninety minute embryo collections</w:t>
      </w:r>
      <w:r>
        <w:t>.  We have adopted the method to developing embryos, using an established protocol for embryo nuclei isolation</w:t>
      </w:r>
      <w:r w:rsidR="00D7635C">
        <w:t xml:space="preserve"> </w:t>
      </w:r>
      <w:r w:rsidR="00B2655B">
        <w:fldChar w:fldCharType="begin"/>
      </w:r>
      <w:r w:rsidR="00B2655B">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rsidR="00B2655B">
        <w:fldChar w:fldCharType="separate"/>
      </w:r>
      <w:r w:rsidR="00B2655B">
        <w:rPr>
          <w:noProof/>
        </w:rPr>
        <w:t>(Nechaev et al., 2010)</w:t>
      </w:r>
      <w:r w:rsidR="00B2655B">
        <w:fldChar w:fldCharType="end"/>
      </w:r>
      <w:r>
        <w:t xml:space="preserve"> followed by isolation of a chromatin-associated fraction from these nuclei. Purification of RNA from the chromatin fraction yields a RNA pool significantly enriched for nascent RNA.</w:t>
      </w:r>
    </w:p>
    <w:p w14:paraId="3EB41790" w14:textId="090A88C9" w:rsidR="00612FFD" w:rsidRPr="00742CD1" w:rsidRDefault="005E5117" w:rsidP="002C2A48">
      <w:pPr>
        <w:pStyle w:val="BodyText"/>
        <w:spacing w:line="480" w:lineRule="auto"/>
      </w:pPr>
      <w:r>
        <w:tab/>
        <w:t>Integrating this data with whole RNA-seq data will additionally aid in eliminating false-positives from our derived list of Grouch</w:t>
      </w:r>
      <w:ins w:id="85" w:author="Albert Courey" w:date="2015-11-13T13:58:00Z">
        <w:r w:rsidR="00690E1A">
          <w:t>o</w:t>
        </w:r>
      </w:ins>
      <w:r>
        <w:t>-regulated genes. As Groucho’s ability to repress transcription is regulated both spatially and temporally throughout development, discreet measurements of transcription over time will allow us to more accurately describe and understand Groucho’s multitude roles in fly development.</w:t>
      </w:r>
    </w:p>
    <w:p w14:paraId="4D9C26CB" w14:textId="77777777" w:rsidR="00931F1D" w:rsidRPr="00931F1D" w:rsidRDefault="00931F1D" w:rsidP="002C2A48">
      <w:pPr>
        <w:pStyle w:val="BodyText"/>
        <w:spacing w:line="480" w:lineRule="auto"/>
      </w:pPr>
    </w:p>
    <w:p w14:paraId="0DBE9998" w14:textId="77777777" w:rsidR="004F5A7B" w:rsidRDefault="004F5A7B">
      <w:pPr>
        <w:rPr>
          <w:ins w:id="86" w:author="Michael Chambers" w:date="2015-11-17T02:21:00Z"/>
          <w:rFonts w:asciiTheme="majorHAnsi" w:eastAsiaTheme="majorEastAsia" w:hAnsiTheme="majorHAnsi" w:cstheme="majorBidi"/>
          <w:b/>
          <w:bCs/>
          <w:color w:val="4F81BD" w:themeColor="accent1"/>
        </w:rPr>
      </w:pPr>
      <w:bookmarkStart w:id="87" w:name="materials-methods"/>
      <w:bookmarkEnd w:id="87"/>
      <w:ins w:id="88" w:author="Michael Chambers" w:date="2015-11-17T02:21:00Z">
        <w:r>
          <w:br w:type="page"/>
        </w:r>
      </w:ins>
    </w:p>
    <w:p w14:paraId="61F76357" w14:textId="39264F57" w:rsidR="00692974" w:rsidRPr="00102D2D" w:rsidRDefault="002C6B01">
      <w:pPr>
        <w:pStyle w:val="BodyText"/>
        <w:pPrChange w:id="89" w:author="Michael Chambers" w:date="2015-11-17T02:21:00Z">
          <w:pPr>
            <w:pStyle w:val="Heading4"/>
            <w:spacing w:line="480" w:lineRule="auto"/>
          </w:pPr>
        </w:pPrChange>
      </w:pPr>
      <w:r w:rsidRPr="004F5A7B">
        <w:rPr>
          <w:b/>
          <w:rPrChange w:id="90" w:author="Michael Chambers" w:date="2015-11-17T02:21:00Z">
            <w:rPr/>
          </w:rPrChange>
        </w:rPr>
        <w:lastRenderedPageBreak/>
        <w:t>Materials &amp; Methods</w:t>
      </w:r>
    </w:p>
    <w:p w14:paraId="64171FA7" w14:textId="77777777" w:rsidR="004F5A7B" w:rsidRDefault="004F5A7B" w:rsidP="002C2A48">
      <w:pPr>
        <w:pStyle w:val="BodyText"/>
        <w:spacing w:line="480" w:lineRule="auto"/>
        <w:rPr>
          <w:ins w:id="91" w:author="Michael Chambers" w:date="2015-11-17T02:21:00Z"/>
          <w:i/>
        </w:rPr>
      </w:pPr>
    </w:p>
    <w:p w14:paraId="17264EB9" w14:textId="50A1E49A" w:rsidR="002C2A48" w:rsidRDefault="002C2A48" w:rsidP="002C2A48">
      <w:pPr>
        <w:pStyle w:val="BodyText"/>
        <w:spacing w:line="480" w:lineRule="auto"/>
        <w:rPr>
          <w:i/>
        </w:rPr>
      </w:pPr>
      <w:r>
        <w:rPr>
          <w:i/>
        </w:rPr>
        <w:t>Chromatin-associated RNA isolation in embryos</w:t>
      </w:r>
    </w:p>
    <w:p w14:paraId="2234A3F7" w14:textId="584C9DE3" w:rsidR="004311A5" w:rsidRPr="00554634" w:rsidRDefault="004311A5">
      <w:pPr>
        <w:pStyle w:val="BodyText"/>
        <w:spacing w:line="480" w:lineRule="auto"/>
        <w:ind w:firstLine="720"/>
        <w:pPrChange w:id="92" w:author="Michael Chambers" w:date="2015-11-17T02:21:00Z">
          <w:pPr>
            <w:pStyle w:val="BodyText"/>
            <w:spacing w:line="480" w:lineRule="auto"/>
          </w:pPr>
        </w:pPrChange>
      </w:pPr>
      <w:r>
        <w:t>Wild-type</w:t>
      </w:r>
      <w:ins w:id="93" w:author="Michael Chambers" w:date="2015-11-16T15:23:00Z">
        <w:r w:rsidR="00DC5606">
          <w:t xml:space="preserve"> (OregonR)</w:t>
        </w:r>
      </w:ins>
      <w:r>
        <w:t xml:space="preserve"> fly embryos were collected in three 2.5 hour cohorts beginning 1.5 hours post-deposition. Between 3 to 5 grams of embryos were utilized for each fractionation. The chromatin-associated RNA isolation protocol was adapted from Nechaev et al. (2010) and Khodor et al. (2011). Embryos were dechorionated in 50% bleach for 90 sec and transferred to a chilled Dounce homogenizer. Embryos were then rinsed </w:t>
      </w:r>
      <w:r w:rsidR="00554634">
        <w:t xml:space="preserve">three times with </w:t>
      </w:r>
      <w:del w:id="94" w:author="Michael Chambers" w:date="2015-11-16T00:45:00Z">
        <w:r w:rsidR="00554634" w:rsidDel="00780CC5">
          <w:delText xml:space="preserve">5 </w:delText>
        </w:r>
      </w:del>
      <w:ins w:id="95" w:author="Michael Chambers" w:date="2015-11-16T00:45:00Z">
        <w:r w:rsidR="00780CC5">
          <w:t xml:space="preserve">25 </w:t>
        </w:r>
      </w:ins>
      <w:del w:id="96" w:author="Michael Chambers" w:date="2015-11-16T00:45:00Z">
        <w:r w:rsidR="00554634" w:rsidDel="00780CC5">
          <w:delText xml:space="preserve">volumes </w:delText>
        </w:r>
      </w:del>
      <w:ins w:id="97" w:author="Michael Chambers" w:date="2015-11-16T00:45:00Z">
        <w:r w:rsidR="00780CC5">
          <w:t xml:space="preserve">ml </w:t>
        </w:r>
      </w:ins>
      <w:r w:rsidR="00554634">
        <w:t>of homogenization buffer (15 mM HEPES-KOH pH 7.6; 10 mM KCl; 3 mM CaCl</w:t>
      </w:r>
      <w:r w:rsidR="00554634">
        <w:rPr>
          <w:vertAlign w:val="subscript"/>
        </w:rPr>
        <w:t>2</w:t>
      </w:r>
      <w:r w:rsidR="00554634">
        <w:t>; 2 mM MgCl</w:t>
      </w:r>
      <w:r w:rsidR="00554634">
        <w:rPr>
          <w:vertAlign w:val="subscript"/>
        </w:rPr>
        <w:t>2</w:t>
      </w:r>
      <w:r w:rsidR="00554634">
        <w:t xml:space="preserve">; 0.1% Triton X-100; 1 mM DTT; 0.1 mM PMSF; 0.1x RNAase inhibitor). Embryos were then suspended in </w:t>
      </w:r>
      <w:del w:id="98" w:author="Michael Chambers" w:date="2015-11-16T00:45:00Z">
        <w:r w:rsidR="00554634" w:rsidDel="00780CC5">
          <w:delText>5 volumes of</w:delText>
        </w:r>
      </w:del>
      <w:r w:rsidR="00554634">
        <w:t xml:space="preserve"> homogenization buffer containing 0.3</w:t>
      </w:r>
      <w:ins w:id="99" w:author="Albert Courey" w:date="2015-11-13T13:58:00Z">
        <w:r w:rsidR="00690E1A">
          <w:t xml:space="preserve"> </w:t>
        </w:r>
      </w:ins>
      <w:r w:rsidR="00554634">
        <w:t>M</w:t>
      </w:r>
      <w:ins w:id="100" w:author="Michael Chambers" w:date="2015-11-16T00:45:00Z">
        <w:r w:rsidR="00780CC5">
          <w:t xml:space="preserve"> (15 ml) </w:t>
        </w:r>
      </w:ins>
      <w:del w:id="101" w:author="Michael Chambers" w:date="2015-11-16T00:45:00Z">
        <w:r w:rsidR="00554634" w:rsidDel="00780CC5">
          <w:delText xml:space="preserve"> </w:delText>
        </w:r>
      </w:del>
      <w:r w:rsidR="00554634">
        <w:t>sucrose and dounced five times each with loose and tight pestles. Embryo lysate was filtered through 50-micron nylon cell strainer. Clarified lysate</w:t>
      </w:r>
      <w:ins w:id="102" w:author="Michael Chambers" w:date="2015-11-16T00:45:00Z">
        <w:r w:rsidR="00780CC5">
          <w:t xml:space="preserve"> </w:t>
        </w:r>
      </w:ins>
      <w:ins w:id="103" w:author="Albert Courey" w:date="2015-11-13T14:03:00Z">
        <w:del w:id="104" w:author="Michael Chambers" w:date="2015-11-16T00:45:00Z">
          <w:r w:rsidR="00F22F22" w:rsidDel="00780CC5">
            <w:delText xml:space="preserve"> (x ml)</w:delText>
          </w:r>
        </w:del>
      </w:ins>
      <w:del w:id="105" w:author="Michael Chambers" w:date="2015-11-16T00:45:00Z">
        <w:r w:rsidR="00554634" w:rsidDel="00780CC5">
          <w:delText xml:space="preserve"> </w:delText>
        </w:r>
      </w:del>
      <w:r w:rsidR="00554634">
        <w:t xml:space="preserve">was layered over a sucrose cushion </w:t>
      </w:r>
      <w:commentRangeStart w:id="106"/>
      <w:del w:id="107" w:author="Albert Courey" w:date="2015-11-13T14:02:00Z">
        <w:r w:rsidR="00554634" w:rsidDel="00F22F22">
          <w:delText>gradient</w:delText>
        </w:r>
        <w:commentRangeEnd w:id="106"/>
        <w:r w:rsidR="00690E1A" w:rsidDel="00F22F22">
          <w:rPr>
            <w:rStyle w:val="CommentReference"/>
          </w:rPr>
          <w:commentReference w:id="106"/>
        </w:r>
        <w:r w:rsidR="00554634" w:rsidDel="00F22F22">
          <w:delText xml:space="preserve"> </w:delText>
        </w:r>
      </w:del>
      <w:r w:rsidR="00554634">
        <w:t xml:space="preserve">consisting of </w:t>
      </w:r>
      <w:ins w:id="108" w:author="Albert Courey" w:date="2015-11-13T14:02:00Z">
        <w:r w:rsidR="00F22F22">
          <w:t xml:space="preserve">a layer of 1.7 M sucrose </w:t>
        </w:r>
      </w:ins>
      <w:ins w:id="109" w:author="Albert Courey" w:date="2015-11-13T14:04:00Z">
        <w:r w:rsidR="00F22F22">
          <w:t>(</w:t>
        </w:r>
      </w:ins>
      <w:ins w:id="110" w:author="Michael Chambers" w:date="2015-11-16T00:45:00Z">
        <w:r w:rsidR="00780CC5">
          <w:t>15</w:t>
        </w:r>
      </w:ins>
      <w:ins w:id="111" w:author="Albert Courey" w:date="2015-11-13T14:04:00Z">
        <w:del w:id="112" w:author="Michael Chambers" w:date="2015-11-16T00:45:00Z">
          <w:r w:rsidR="00F22F22" w:rsidDel="00780CC5">
            <w:delText>y</w:delText>
          </w:r>
        </w:del>
        <w:r w:rsidR="00F22F22">
          <w:t xml:space="preserve"> ml) </w:t>
        </w:r>
      </w:ins>
      <w:ins w:id="113" w:author="Albert Courey" w:date="2015-11-13T14:02:00Z">
        <w:r w:rsidR="00F22F22">
          <w:t xml:space="preserve">underneath a layer of 3 M sucrose </w:t>
        </w:r>
      </w:ins>
      <w:ins w:id="114" w:author="Albert Courey" w:date="2015-11-13T14:04:00Z">
        <w:r w:rsidR="00F22F22">
          <w:t>(</w:t>
        </w:r>
      </w:ins>
      <w:ins w:id="115" w:author="Michael Chambers" w:date="2015-11-16T00:45:00Z">
        <w:r w:rsidR="00780CC5">
          <w:t>15</w:t>
        </w:r>
      </w:ins>
      <w:ins w:id="116" w:author="Albert Courey" w:date="2015-11-13T14:04:00Z">
        <w:del w:id="117" w:author="Michael Chambers" w:date="2015-11-16T00:45:00Z">
          <w:r w:rsidR="00F22F22" w:rsidDel="00780CC5">
            <w:delText>z</w:delText>
          </w:r>
        </w:del>
        <w:r w:rsidR="00F22F22">
          <w:t xml:space="preserve"> ml) </w:t>
        </w:r>
      </w:ins>
      <w:ins w:id="118" w:author="Albert Courey" w:date="2015-11-13T14:02:00Z">
        <w:r w:rsidR="00F22F22">
          <w:t>in homogenization buffer.</w:t>
        </w:r>
      </w:ins>
      <w:del w:id="119" w:author="Albert Courey" w:date="2015-11-13T14:04:00Z">
        <w:r w:rsidR="00554634" w:rsidDel="00F22F22">
          <w:delText>equal volumes</w:delText>
        </w:r>
      </w:del>
      <w:ins w:id="120" w:author="Albert Courey" w:date="2015-11-13T14:03:00Z">
        <w:r w:rsidR="00F22F22">
          <w:t>. The samples</w:t>
        </w:r>
      </w:ins>
      <w:ins w:id="121" w:author="Albert Courey" w:date="2015-11-13T14:04:00Z">
        <w:r w:rsidR="00F22F22">
          <w:t xml:space="preserve"> were </w:t>
        </w:r>
      </w:ins>
      <w:del w:id="122" w:author="Albert Courey" w:date="2015-11-13T14:03:00Z">
        <w:r w:rsidR="00554634" w:rsidDel="00F22F22">
          <w:delText xml:space="preserve"> of homogenization buffer containing 0.8 and 1.7M sucrose and </w:delText>
        </w:r>
      </w:del>
      <w:r w:rsidR="00554634">
        <w:t>centrifuged at 15,000 RCF for 10 min at 4˚C. Pelleted nuclei were resuspended in 250 µl of nuclear lysis buffer (10 mM HEPES-KOH pH 7.6; 100 mM KCl; 0.1 mM EDTA; 10% glycerol; 0.15 mM spermine; 0.5 mM spermidine; 0.1 mM NaF; 0.1 mM Na</w:t>
      </w:r>
      <w:r w:rsidR="00554634">
        <w:rPr>
          <w:vertAlign w:val="subscript"/>
        </w:rPr>
        <w:t>3</w:t>
      </w:r>
      <w:r w:rsidR="00554634">
        <w:t>VO</w:t>
      </w:r>
      <w:r w:rsidR="00554634">
        <w:rPr>
          <w:vertAlign w:val="subscript"/>
        </w:rPr>
        <w:t>4</w:t>
      </w:r>
      <w:r w:rsidR="00554634">
        <w:t>; 0.1 mM ZnCl</w:t>
      </w:r>
      <w:r w:rsidR="00554634">
        <w:rPr>
          <w:vertAlign w:val="subscript"/>
        </w:rPr>
        <w:t>2</w:t>
      </w:r>
      <w:r w:rsidR="00554634">
        <w:t xml:space="preserve">; 1 mM DTT; 0.1 mM PMSF; 1x RNAase inhibitor). </w:t>
      </w:r>
      <w:r w:rsidR="00636044">
        <w:t xml:space="preserve">While gently vortexing, an equal volume of NUN buffer (25 mM HEPES-KOH pH 7.6; 300 mM NaCl; 1M urea; 1% NP-40; 1 mM DTT; 0.1 mM PMSF) was added drop-by-drop over a period 5 minutes. Condensed chromatin </w:t>
      </w:r>
      <w:del w:id="123" w:author="Albert Courey" w:date="2015-11-13T14:05:00Z">
        <w:r w:rsidR="00636044" w:rsidDel="00F22F22">
          <w:delText>should become</w:delText>
        </w:r>
      </w:del>
      <w:ins w:id="124" w:author="Albert Courey" w:date="2015-11-13T14:05:00Z">
        <w:r w:rsidR="00F22F22">
          <w:t>became</w:t>
        </w:r>
      </w:ins>
      <w:r w:rsidR="00636044">
        <w:t xml:space="preserve"> visible as a fluffy white precipitate. The solution was then incubated for 20 min on ice and centrifuged at 14</w:t>
      </w:r>
      <w:ins w:id="125" w:author="Albert Courey" w:date="2015-11-13T14:05:00Z">
        <w:r w:rsidR="00F22F22">
          <w:t xml:space="preserve">,000 </w:t>
        </w:r>
      </w:ins>
      <w:del w:id="126" w:author="Albert Courey" w:date="2015-11-13T14:05:00Z">
        <w:r w:rsidR="00636044" w:rsidDel="00F22F22">
          <w:delText xml:space="preserve">k </w:delText>
        </w:r>
      </w:del>
      <w:r w:rsidR="00636044">
        <w:t xml:space="preserve">rpm for 30 min at 4˚C. The supernatant (primarily nucleoplasm) was discarded and the pellet was </w:t>
      </w:r>
      <w:r w:rsidR="00636044">
        <w:lastRenderedPageBreak/>
        <w:t xml:space="preserve">resuspended in Trizol reagent (Qiagen). RNA was then purified following </w:t>
      </w:r>
      <w:ins w:id="127" w:author="Albert Courey" w:date="2015-11-13T14:06:00Z">
        <w:r w:rsidR="00F22F22">
          <w:t xml:space="preserve">the </w:t>
        </w:r>
      </w:ins>
      <w:r w:rsidR="00636044">
        <w:t>manufacturer’s protocol</w:t>
      </w:r>
      <w:del w:id="128" w:author="Albert Courey" w:date="2015-11-13T14:06:00Z">
        <w:r w:rsidR="00636044" w:rsidDel="00F22F22">
          <w:delText>s</w:delText>
        </w:r>
      </w:del>
      <w:r w:rsidR="00636044">
        <w:t>.</w:t>
      </w:r>
    </w:p>
    <w:p w14:paraId="7447585D" w14:textId="77777777" w:rsidR="00DE7E66" w:rsidRDefault="00DE7E66" w:rsidP="002C2A48">
      <w:pPr>
        <w:pStyle w:val="BodyText"/>
        <w:spacing w:line="480" w:lineRule="auto"/>
        <w:rPr>
          <w:ins w:id="129" w:author="Michael Chambers" w:date="2015-11-16T00:47:00Z"/>
          <w:i/>
        </w:rPr>
      </w:pPr>
    </w:p>
    <w:p w14:paraId="41CFAA20" w14:textId="261F073B" w:rsidR="002C2A48" w:rsidRDefault="002C2A48" w:rsidP="002C2A48">
      <w:pPr>
        <w:pStyle w:val="BodyText"/>
        <w:spacing w:line="480" w:lineRule="auto"/>
        <w:rPr>
          <w:ins w:id="130" w:author="Michael Chambers" w:date="2015-11-14T16:10:00Z"/>
          <w:i/>
        </w:rPr>
      </w:pPr>
      <w:r>
        <w:rPr>
          <w:i/>
        </w:rPr>
        <w:t>rRNA removal</w:t>
      </w:r>
    </w:p>
    <w:p w14:paraId="040462D9" w14:textId="77777777" w:rsidR="002C677C" w:rsidRPr="000300AF" w:rsidRDefault="002C677C">
      <w:pPr>
        <w:pStyle w:val="BodyText"/>
        <w:spacing w:line="480" w:lineRule="auto"/>
        <w:ind w:firstLine="720"/>
        <w:rPr>
          <w:ins w:id="131" w:author="Michael Chambers" w:date="2015-11-14T16:10:00Z"/>
        </w:rPr>
        <w:pPrChange w:id="132" w:author="Michael Chambers" w:date="2015-11-17T02:21:00Z">
          <w:pPr>
            <w:pStyle w:val="BodyText"/>
            <w:spacing w:line="480" w:lineRule="auto"/>
          </w:pPr>
        </w:pPrChange>
      </w:pPr>
      <w:ins w:id="133" w:author="Michael Chambers" w:date="2015-11-14T16:10:00Z">
        <w:r>
          <w:t xml:space="preserve">RNA samples were depleted of ribosomal, poly(A)+, and additional RNA contaminants through an affinity depletion procedure adopted from Khodor et a. (2011). An equimolar mixture of biotinylated affinity oligomers (Table 3-1; Eurofins MWG Operon) was added to 6 µg of purified RNA in annealing buffer (10 mM EDTA; 0.5x SSC) in a volume of 100 µl. RNA was denatured at 75˚C for 5 min and annealed at 37˚C for 30 min. Annealed mixture was added to 1ml streptavidin paramagnetic beads (Promega) and incubated at 25˚C for 15 min, followed by 2 hours at 4˚C with gentle rocking, and the supernatant retained for library preparation. This procedure was performed twice per sample. </w:t>
        </w:r>
      </w:ins>
    </w:p>
    <w:p w14:paraId="57C036D5" w14:textId="77777777" w:rsidR="002C677C" w:rsidRDefault="002C677C" w:rsidP="002C2A48">
      <w:pPr>
        <w:pStyle w:val="BodyText"/>
        <w:spacing w:line="480" w:lineRule="auto"/>
        <w:rPr>
          <w:ins w:id="134" w:author="Albert Courey" w:date="2015-11-13T14:06:00Z"/>
          <w:i/>
        </w:rPr>
      </w:pPr>
    </w:p>
    <w:p w14:paraId="4CC73555" w14:textId="3ADA7417" w:rsidR="00F22F22" w:rsidDel="002C677C" w:rsidRDefault="00F22F22" w:rsidP="002C2A48">
      <w:pPr>
        <w:pStyle w:val="BodyText"/>
        <w:spacing w:line="480" w:lineRule="auto"/>
        <w:rPr>
          <w:del w:id="135" w:author="Michael Chambers" w:date="2015-11-14T16:10:00Z"/>
          <w:i/>
        </w:rPr>
      </w:pPr>
      <w:ins w:id="136" w:author="Albert Courey" w:date="2015-11-13T14:06:00Z">
        <w:del w:id="137" w:author="Michael Chambers" w:date="2015-11-14T16:10:00Z">
          <w:r w:rsidDel="002C677C">
            <w:rPr>
              <w:i/>
            </w:rPr>
            <w:delText>???????</w:delText>
          </w:r>
        </w:del>
      </w:ins>
    </w:p>
    <w:p w14:paraId="6112B7B8" w14:textId="3581CC3F" w:rsidR="002C2A48" w:rsidRDefault="002C2A48" w:rsidP="002C2A48">
      <w:pPr>
        <w:pStyle w:val="BodyText"/>
        <w:spacing w:line="480" w:lineRule="auto"/>
        <w:rPr>
          <w:i/>
        </w:rPr>
      </w:pPr>
      <w:r>
        <w:rPr>
          <w:i/>
        </w:rPr>
        <w:t>RNA-seq library construction and sequencing</w:t>
      </w:r>
    </w:p>
    <w:p w14:paraId="4DB0A292" w14:textId="25FC2068" w:rsidR="002C677C" w:rsidRDefault="002C677C">
      <w:pPr>
        <w:pStyle w:val="BodyText"/>
        <w:spacing w:line="480" w:lineRule="auto"/>
        <w:ind w:firstLine="720"/>
        <w:rPr>
          <w:ins w:id="138" w:author="Michael Chambers" w:date="2015-11-14T16:10:00Z"/>
        </w:rPr>
        <w:pPrChange w:id="139" w:author="Michael Chambers" w:date="2015-11-17T02:21:00Z">
          <w:pPr>
            <w:pStyle w:val="BodyText"/>
            <w:spacing w:line="480" w:lineRule="auto"/>
          </w:pPr>
        </w:pPrChange>
      </w:pPr>
      <w:ins w:id="140" w:author="Michael Chambers" w:date="2015-11-14T16:10:00Z">
        <w:r>
          <w:t xml:space="preserve">rRNA-depleted RNA was concentrated via ethanol precipitation. Size distribution of samples was determined via Agilent 2100 Bioanalyzer (Agilent Technologies). Indexed RNA-seq libraries were generated with the ScriptSeq v2 RNA-seq Library Preparation Kit (Epicentre). Sequencing was performed on Illumia HiSeq 2000 sequencing platform (High Throughput Sequencing Core Facility, Broad Stem Cell Research Center, UCLA). Reads were demultiplex via custom scripts and mapped to the BDGP5/dm3 </w:t>
        </w:r>
        <w:r>
          <w:rPr>
            <w:i/>
          </w:rPr>
          <w:t xml:space="preserve">D. melanogaster </w:t>
        </w:r>
        <w:r>
          <w:t xml:space="preserve">genome with Tophat2 (v2.1.0) </w:t>
        </w:r>
      </w:ins>
      <w:r w:rsidR="00B2655B">
        <w:fldChar w:fldCharType="begin"/>
      </w:r>
      <w:r w:rsidR="00B2655B">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rsidR="00B2655B">
        <w:fldChar w:fldCharType="separate"/>
      </w:r>
      <w:r w:rsidR="00B2655B">
        <w:rPr>
          <w:noProof/>
        </w:rPr>
        <w:t>(Kim et al., 2013)</w:t>
      </w:r>
      <w:r w:rsidR="00B2655B">
        <w:fldChar w:fldCharType="end"/>
      </w:r>
      <w:ins w:id="141" w:author="Michael Chambers" w:date="2015-11-14T16:10:00Z">
        <w:r>
          <w:t xml:space="preserve"> using the following parameters: -g 1 –solexa1.3-</w:t>
        </w:r>
        <w:r>
          <w:lastRenderedPageBreak/>
          <w:t xml:space="preserve">quals. A gene model annotation (iGenomes UCSC dm3) was provided as a mapping guide. Assignment of mapped reads to transcripts was performed with HTSeq </w:t>
        </w:r>
      </w:ins>
      <w:r w:rsidR="00B2655B">
        <w:fldChar w:fldCharType="begin"/>
      </w:r>
      <w:r w:rsidR="00B2655B">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rsidR="00B2655B">
        <w:fldChar w:fldCharType="separate"/>
      </w:r>
      <w:r w:rsidR="00B2655B">
        <w:rPr>
          <w:noProof/>
        </w:rPr>
        <w:t>(IAnders et al., 2015)</w:t>
      </w:r>
      <w:r w:rsidR="00B2655B">
        <w:fldChar w:fldCharType="end"/>
      </w:r>
      <w:ins w:id="142" w:author="Michael Chambers" w:date="2015-11-14T16:10:00Z">
        <w:r>
          <w:t>.</w:t>
        </w:r>
      </w:ins>
    </w:p>
    <w:p w14:paraId="259C3863" w14:textId="77777777" w:rsidR="002C677C" w:rsidRDefault="002C677C" w:rsidP="002C677C">
      <w:pPr>
        <w:pStyle w:val="BodyText"/>
        <w:spacing w:line="480" w:lineRule="auto"/>
        <w:rPr>
          <w:ins w:id="143" w:author="Michael Chambers" w:date="2015-11-14T16:11:00Z"/>
          <w:i/>
        </w:rPr>
      </w:pPr>
      <w:ins w:id="144" w:author="Michael Chambers" w:date="2015-11-14T16:11:00Z">
        <w:r>
          <w:rPr>
            <w:i/>
          </w:rPr>
          <w:t>Data analysis</w:t>
        </w:r>
      </w:ins>
    </w:p>
    <w:p w14:paraId="752BEDA7" w14:textId="150855BC" w:rsidR="002C677C" w:rsidRPr="00524201" w:rsidRDefault="002C677C">
      <w:pPr>
        <w:pStyle w:val="BodyText"/>
        <w:spacing w:line="480" w:lineRule="auto"/>
        <w:ind w:firstLine="720"/>
        <w:rPr>
          <w:ins w:id="145" w:author="Michael Chambers" w:date="2015-11-14T16:11:00Z"/>
        </w:rPr>
        <w:pPrChange w:id="146" w:author="Michael Chambers" w:date="2015-11-17T02:21:00Z">
          <w:pPr>
            <w:pStyle w:val="BodyText"/>
            <w:spacing w:line="480" w:lineRule="auto"/>
          </w:pPr>
        </w:pPrChange>
      </w:pPr>
      <w:ins w:id="147" w:author="Michael Chambers" w:date="2015-11-14T16:11:00Z">
        <w:r>
          <w:t xml:space="preserve">Mean normalized transcript expression levels (FPKM) were generated with DESeq2 (v1.10.0) </w:t>
        </w:r>
      </w:ins>
      <w:r w:rsidR="00B2655B">
        <w:fldChar w:fldCharType="begin"/>
      </w:r>
      <w:r w:rsidR="00B2655B">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sidR="00B2655B">
        <w:fldChar w:fldCharType="separate"/>
      </w:r>
      <w:r w:rsidR="00B2655B">
        <w:rPr>
          <w:noProof/>
        </w:rPr>
        <w:t>(Love et al., 2014)</w:t>
      </w:r>
      <w:r w:rsidR="00B2655B">
        <w:fldChar w:fldCharType="end"/>
      </w:r>
      <w:ins w:id="148" w:author="Michael Chambers" w:date="2015-11-14T16:11:00Z">
        <w:r>
          <w:t xml:space="preserve">. </w:t>
        </w:r>
      </w:ins>
      <w:ins w:id="149" w:author="Michael Chambers" w:date="2015-11-16T00:46:00Z">
        <w:r w:rsidR="00780CC5">
          <w:t xml:space="preserve">Significant changes in transcript abundance were quantified with the same software by comparison with poly(A)+ RNA-seq from wild-type </w:t>
        </w:r>
      </w:ins>
      <w:ins w:id="150" w:author="Michael Chambers" w:date="2015-11-16T00:47:00Z">
        <w:r w:rsidR="00780CC5">
          <w:t>embryo data described in Chapter 2 of this thesis.</w:t>
        </w:r>
      </w:ins>
      <w:ins w:id="151" w:author="Michael Chambers" w:date="2015-11-16T00:46:00Z">
        <w:r w:rsidR="00780CC5">
          <w:t xml:space="preserve"> </w:t>
        </w:r>
      </w:ins>
      <w:ins w:id="152" w:author="Michael Chambers" w:date="2015-11-14T16:11:00Z">
        <w:r>
          <w:t xml:space="preserve">RNA-seq read mapping density analysis was performed using PicardTools (http://broadinstitute.github.io/picard/). Additional metagene analysis was performed using the ‘metagene’ package of R/Bioconductor </w:t>
        </w:r>
      </w:ins>
      <w:r w:rsidR="00B2655B">
        <w:fldChar w:fldCharType="begin"/>
      </w:r>
      <w:r w:rsidR="00B2655B">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rsidR="00B2655B">
        <w:fldChar w:fldCharType="separate"/>
      </w:r>
      <w:r w:rsidR="00B2655B">
        <w:rPr>
          <w:noProof/>
        </w:rPr>
        <w:t>(Beauparlant, 2014)</w:t>
      </w:r>
      <w:r w:rsidR="00B2655B">
        <w:fldChar w:fldCharType="end"/>
      </w:r>
      <w:ins w:id="153" w:author="Michael Chambers" w:date="2015-11-14T16:11:00Z">
        <w:r>
          <w:t xml:space="preserve">. </w:t>
        </w:r>
      </w:ins>
    </w:p>
    <w:p w14:paraId="0F651FCE" w14:textId="2E715AAE" w:rsidR="002C2A48" w:rsidDel="002C677C" w:rsidRDefault="00F22F22" w:rsidP="002C2A48">
      <w:pPr>
        <w:pStyle w:val="BodyText"/>
        <w:spacing w:line="480" w:lineRule="auto"/>
        <w:rPr>
          <w:del w:id="154" w:author="Michael Chambers" w:date="2015-11-14T16:10:00Z"/>
          <w:i/>
        </w:rPr>
      </w:pPr>
      <w:ins w:id="155" w:author="Albert Courey" w:date="2015-11-13T14:06:00Z">
        <w:del w:id="156" w:author="Michael Chambers" w:date="2015-11-14T16:10:00Z">
          <w:r w:rsidDel="002C677C">
            <w:rPr>
              <w:i/>
            </w:rPr>
            <w:delText>????????</w:delText>
          </w:r>
        </w:del>
      </w:ins>
    </w:p>
    <w:p w14:paraId="4617E510" w14:textId="77777777" w:rsidR="002C2A48" w:rsidRPr="002C2A48" w:rsidRDefault="002C2A48" w:rsidP="002C2A48">
      <w:pPr>
        <w:pStyle w:val="Heading4"/>
        <w:spacing w:line="480" w:lineRule="auto"/>
        <w:rPr>
          <w:i/>
        </w:rPr>
      </w:pPr>
      <w:bookmarkStart w:id="157" w:name="results"/>
      <w:bookmarkEnd w:id="157"/>
    </w:p>
    <w:p w14:paraId="62EA6457" w14:textId="77777777" w:rsidR="004F5A7B" w:rsidRDefault="004F5A7B">
      <w:pPr>
        <w:rPr>
          <w:ins w:id="158" w:author="Michael Chambers" w:date="2015-11-17T02:21:00Z"/>
          <w:b/>
        </w:rPr>
      </w:pPr>
      <w:ins w:id="159" w:author="Michael Chambers" w:date="2015-11-17T02:21:00Z">
        <w:r>
          <w:rPr>
            <w:b/>
          </w:rPr>
          <w:br w:type="page"/>
        </w:r>
      </w:ins>
    </w:p>
    <w:p w14:paraId="4D58D2C8" w14:textId="662635CA" w:rsidR="005A5F61" w:rsidRPr="004F5A7B" w:rsidDel="004F5A7B" w:rsidRDefault="002C6B01">
      <w:pPr>
        <w:pStyle w:val="BodyText"/>
        <w:spacing w:line="480" w:lineRule="auto"/>
        <w:rPr>
          <w:del w:id="160" w:author="Michael Chambers" w:date="2015-11-17T02:21:00Z"/>
          <w:rPrChange w:id="161" w:author="Michael Chambers" w:date="2015-11-17T02:21:00Z">
            <w:rPr>
              <w:del w:id="162" w:author="Michael Chambers" w:date="2015-11-17T02:21:00Z"/>
            </w:rPr>
          </w:rPrChange>
        </w:rPr>
        <w:pPrChange w:id="163" w:author="Michael Chambers" w:date="2015-11-17T02:21:00Z">
          <w:pPr>
            <w:pStyle w:val="Heading4"/>
            <w:spacing w:line="480" w:lineRule="auto"/>
          </w:pPr>
        </w:pPrChange>
      </w:pPr>
      <w:r w:rsidRPr="004F5A7B">
        <w:rPr>
          <w:b/>
          <w:rPrChange w:id="164" w:author="Michael Chambers" w:date="2015-11-17T02:21:00Z">
            <w:rPr/>
          </w:rPrChange>
        </w:rPr>
        <w:lastRenderedPageBreak/>
        <w:t>Results</w:t>
      </w:r>
    </w:p>
    <w:p w14:paraId="3A767776" w14:textId="77777777" w:rsidR="00DF3BEE" w:rsidDel="004F5A7B" w:rsidRDefault="00DF3BEE">
      <w:pPr>
        <w:spacing w:line="480" w:lineRule="auto"/>
        <w:rPr>
          <w:del w:id="165" w:author="Michael Chambers" w:date="2015-11-17T02:21:00Z"/>
          <w:i/>
        </w:rPr>
      </w:pPr>
    </w:p>
    <w:p w14:paraId="55185544" w14:textId="77777777" w:rsidR="004F5A7B" w:rsidRPr="00DF3BEE" w:rsidRDefault="004F5A7B">
      <w:pPr>
        <w:pStyle w:val="BodyText"/>
        <w:spacing w:line="480" w:lineRule="auto"/>
        <w:rPr>
          <w:ins w:id="166" w:author="Michael Chambers" w:date="2015-11-17T02:21:00Z"/>
        </w:rPr>
      </w:pPr>
    </w:p>
    <w:p w14:paraId="6DD1C5F4" w14:textId="04FE9581" w:rsidR="00DF3BEE" w:rsidRDefault="000761A6">
      <w:pPr>
        <w:spacing w:line="480" w:lineRule="auto"/>
      </w:pPr>
      <w:r>
        <w:rPr>
          <w:i/>
        </w:rPr>
        <w:t xml:space="preserve">RNA from fractionated embryos </w:t>
      </w:r>
      <w:r w:rsidR="00A42A69">
        <w:rPr>
          <w:i/>
        </w:rPr>
        <w:t xml:space="preserve">exhibits multiple characteristics of nascent </w:t>
      </w:r>
      <w:r w:rsidR="00205682">
        <w:rPr>
          <w:i/>
        </w:rPr>
        <w:t>pre-mRNA</w:t>
      </w:r>
      <w:r w:rsidR="00DF3BEE">
        <w:rPr>
          <w:i/>
        </w:rPr>
        <w:t xml:space="preserve"> </w:t>
      </w:r>
    </w:p>
    <w:p w14:paraId="25E2AC72" w14:textId="22A65CDA" w:rsidR="00536021" w:rsidRDefault="00A42A69">
      <w:pPr>
        <w:spacing w:line="480" w:lineRule="auto"/>
      </w:pPr>
      <w:r>
        <w:rPr>
          <w:i/>
        </w:rPr>
        <w:tab/>
      </w:r>
      <w:r w:rsidR="00F82BCD">
        <w:t xml:space="preserve">Total RNA was extracted from </w:t>
      </w:r>
      <w:r w:rsidR="003369DA">
        <w:t>chromatin</w:t>
      </w:r>
      <w:r w:rsidR="00F82BCD">
        <w:t xml:space="preserve"> </w:t>
      </w:r>
      <w:r w:rsidR="003369DA">
        <w:t>isolated from</w:t>
      </w:r>
      <w:r w:rsidR="00F82BCD">
        <w:t xml:space="preserve"> </w:t>
      </w:r>
      <w:r w:rsidR="00F82BCD">
        <w:rPr>
          <w:i/>
        </w:rPr>
        <w:t xml:space="preserve">D. melanogaster </w:t>
      </w:r>
      <w:r w:rsidR="00F82BCD">
        <w:t xml:space="preserve">embryos collected over three time spans in early development and subjected to high-throughput sequencing. </w:t>
      </w:r>
      <w:r w:rsidR="003369DA">
        <w:t>This c</w:t>
      </w:r>
      <w:r w:rsidR="002F4B7D">
        <w:t>hromatin-associated RNA is expected to be enrich</w:t>
      </w:r>
      <w:r w:rsidR="003369DA">
        <w:t>ed for nascent transcripts,</w:t>
      </w:r>
      <w:r w:rsidR="002F4B7D">
        <w:t xml:space="preserve"> as well as additional </w:t>
      </w:r>
      <w:r w:rsidR="003369DA">
        <w:t>RNA species</w:t>
      </w:r>
      <w:r w:rsidR="002F4B7D">
        <w:t xml:space="preserve"> which associate with chromatin </w:t>
      </w:r>
      <w:r w:rsidR="003369DA">
        <w:t>in structural, catalytic, or regulatory capacities</w:t>
      </w:r>
      <w:r w:rsidR="002F4B7D">
        <w:t xml:space="preserve"> </w:t>
      </w:r>
      <w:r w:rsidR="00B2655B">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rsidR="00B2655B">
        <w:instrText xml:space="preserve"> ADDIN EN.CITE </w:instrText>
      </w:r>
      <w:r w:rsidR="00B2655B">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rsidR="00B2655B">
        <w:instrText xml:space="preserve"> ADDIN EN.CITE.DATA </w:instrText>
      </w:r>
      <w:r w:rsidR="00B2655B">
        <w:fldChar w:fldCharType="end"/>
      </w:r>
      <w:r w:rsidR="00B2655B">
        <w:fldChar w:fldCharType="separate"/>
      </w:r>
      <w:r w:rsidR="00B2655B">
        <w:rPr>
          <w:noProof/>
        </w:rPr>
        <w:t>(Cernilogar et al., 2011)</w:t>
      </w:r>
      <w:r w:rsidR="00B2655B">
        <w:fldChar w:fldCharType="end"/>
      </w:r>
      <w:r w:rsidR="002F4B7D">
        <w:t xml:space="preserve">. </w:t>
      </w:r>
      <w:r w:rsidR="003369DA">
        <w:t>Isolated</w:t>
      </w:r>
      <w:r w:rsidR="002F4B7D">
        <w:t xml:space="preserve"> RNA was affinity-depleted for polyadenylated RNA in order to further minimize the contribution of mature mRNA from analysis. The</w:t>
      </w:r>
      <w:r w:rsidR="003369DA">
        <w:t xml:space="preserve"> level of</w:t>
      </w:r>
      <w:r w:rsidR="00352387">
        <w:t xml:space="preserve"> enrichment for nascent </w:t>
      </w:r>
      <w:r w:rsidR="002F4B7D">
        <w:t>transcript was validated and quantified</w:t>
      </w:r>
      <w:r w:rsidR="00352387">
        <w:t xml:space="preserve"> through various measures. </w:t>
      </w:r>
      <w:r w:rsidR="004901DE">
        <w:t>The efficiency of chromatin isolation was confirmed through analysis of protein compartmental markers (Fig. 3-1A/B)</w:t>
      </w:r>
      <w:r w:rsidR="00965BCD">
        <w:t xml:space="preserve">, confirming that the sequenced RNA was derived from a </w:t>
      </w:r>
      <w:r w:rsidR="002F4B7D">
        <w:t>embryonic fraction</w:t>
      </w:r>
      <w:r w:rsidR="00965BCD">
        <w:t xml:space="preserve"> enriched for histones and de</w:t>
      </w:r>
      <w:r w:rsidR="00AF254D">
        <w:t xml:space="preserve">ficient for </w:t>
      </w:r>
      <w:r w:rsidR="002F4B7D">
        <w:t>a cytoplasmic marker.</w:t>
      </w:r>
      <w:r w:rsidR="003369DA">
        <w:t xml:space="preserve"> Sequencing reads obtained from mature transcripts ideally map uniformly across genes, though this is heavily dependent on the quality of the RNA utilized for library generation. Non-uniformity generally manifests as a 3’ bias in mappable reads, as partially fragmented mRNA is purified by affinity selection to polyadenylation sites</w:t>
      </w:r>
      <w:r w:rsidR="009344D2">
        <w:t xml:space="preserve"> </w:t>
      </w:r>
      <w:r w:rsidR="00B2655B">
        <w:fldChar w:fldCharType="begin"/>
      </w:r>
      <w:r w:rsidR="00B2655B">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rsidR="00B2655B">
        <w:fldChar w:fldCharType="separate"/>
      </w:r>
      <w:r w:rsidR="00B2655B">
        <w:rPr>
          <w:noProof/>
        </w:rPr>
        <w:t>(Roberts et al., 2011)</w:t>
      </w:r>
      <w:r w:rsidR="00B2655B">
        <w:fldChar w:fldCharType="end"/>
      </w:r>
      <w:r w:rsidR="003369DA">
        <w:t xml:space="preserve">. </w:t>
      </w:r>
      <w:r w:rsidR="00975EA3">
        <w:t xml:space="preserve">Chromatin-associated RNA exhibits a significant 5’ bias at each developmental stage, and is partially depleted at the 3’ end (Fig. 3-2). The large enrichment of reads arising from the initial 15% of gene bodies may be </w:t>
      </w:r>
      <w:r w:rsidR="00FE5A3C">
        <w:t>indicative</w:t>
      </w:r>
      <w:r w:rsidR="00975EA3">
        <w:t xml:space="preserve"> of promoter-proximal paused polymerase. </w:t>
      </w:r>
      <w:r w:rsidR="00FE5A3C">
        <w:t xml:space="preserve">The sharp </w:t>
      </w:r>
      <w:r w:rsidR="00536021">
        <w:t>decrease</w:t>
      </w:r>
      <w:r w:rsidR="00FE5A3C">
        <w:t xml:space="preserve"> in read occupancy near the 3’ terminus may result from </w:t>
      </w:r>
      <w:r w:rsidR="00BE648A">
        <w:t xml:space="preserve">frequent </w:t>
      </w:r>
      <w:r w:rsidR="00FE5A3C">
        <w:t>polymerase pausing in terminal exons</w:t>
      </w:r>
      <w:r w:rsidR="00FE5A3C" w:rsidRPr="00FE5A3C">
        <w:t xml:space="preserve"> </w:t>
      </w:r>
      <w:r w:rsidR="00B2655B">
        <w:fldChar w:fldCharType="begin"/>
      </w:r>
      <w:r w:rsidR="00B2655B">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rsidR="00B2655B">
        <w:fldChar w:fldCharType="separate"/>
      </w:r>
      <w:r w:rsidR="00B2655B">
        <w:rPr>
          <w:noProof/>
        </w:rPr>
        <w:t xml:space="preserve">(Carrillo Oesterreich et al., </w:t>
      </w:r>
      <w:r w:rsidR="00B2655B">
        <w:rPr>
          <w:noProof/>
        </w:rPr>
        <w:lastRenderedPageBreak/>
        <w:t>2010)</w:t>
      </w:r>
      <w:r w:rsidR="00B2655B">
        <w:fldChar w:fldCharType="end"/>
      </w:r>
      <w:r w:rsidR="00FE5A3C">
        <w:t>.</w:t>
      </w:r>
      <w:r w:rsidR="005266FA">
        <w:t xml:space="preserve"> Pausing in term</w:t>
      </w:r>
      <w:r w:rsidR="00FE5A3C">
        <w:t>inal exons is thought to promote recognition of polyadenylation sites</w:t>
      </w:r>
      <w:r w:rsidR="00FE5A3C" w:rsidRPr="00FE5A3C">
        <w:t xml:space="preserve"> </w:t>
      </w:r>
      <w:r w:rsidR="00FE5A3C">
        <w:t>and transcriptional termination</w:t>
      </w:r>
      <w:r w:rsidR="00973F2C">
        <w:t xml:space="preserve"> </w:t>
      </w:r>
      <w:r w:rsidR="00B2655B">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rsidR="00B2655B">
        <w:instrText xml:space="preserve"> ADDIN EN.CITE </w:instrText>
      </w:r>
      <w:r w:rsidR="00B2655B">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rsidR="00B2655B">
        <w:instrText xml:space="preserve"> ADDIN EN.CITE.DATA </w:instrText>
      </w:r>
      <w:r w:rsidR="00B2655B">
        <w:fldChar w:fldCharType="end"/>
      </w:r>
      <w:r w:rsidR="00B2655B">
        <w:fldChar w:fldCharType="separate"/>
      </w:r>
      <w:r w:rsidR="00B2655B">
        <w:rPr>
          <w:noProof/>
        </w:rPr>
        <w:t>(Gromak et al., 2006)</w:t>
      </w:r>
      <w:r w:rsidR="00B2655B">
        <w:fldChar w:fldCharType="end"/>
      </w:r>
      <w:r w:rsidR="0093726A">
        <w:t>.</w:t>
      </w:r>
    </w:p>
    <w:p w14:paraId="3E4C258A" w14:textId="62FCD766" w:rsidR="00DF3BEE" w:rsidRDefault="00536021" w:rsidP="00DF0E0B">
      <w:pPr>
        <w:spacing w:line="480" w:lineRule="auto"/>
      </w:pPr>
      <w:r>
        <w:tab/>
      </w:r>
      <w:r w:rsidR="00FE5A3C">
        <w:t xml:space="preserve"> </w:t>
      </w:r>
      <w:r w:rsidR="005266FA">
        <w:t xml:space="preserve">Chromatin-associated RNA is enriched for intronic sequence when compared to </w:t>
      </w:r>
      <w:r w:rsidR="00556A1F">
        <w:t>poly(A)+ libraries prepared from the same developmental stages (Fig. 3-3)</w:t>
      </w:r>
      <w:r w:rsidR="00F8262E">
        <w:t xml:space="preserve">. </w:t>
      </w:r>
      <w:r w:rsidR="00BD4A44">
        <w:t>Our data indicates that o</w:t>
      </w:r>
      <w:r w:rsidR="00F8262E">
        <w:t>n average, 13% of poly(A)+ RNA-seq reads map to constitutive introns</w:t>
      </w:r>
      <w:r w:rsidR="00BD4A44">
        <w:t xml:space="preserve"> compared to</w:t>
      </w:r>
      <w:r w:rsidR="00F8262E">
        <w:t xml:space="preserve"> 35% of chromatin-associated RNA</w:t>
      </w:r>
      <w:r w:rsidR="00BD4A44">
        <w:t xml:space="preserve"> reads</w:t>
      </w:r>
      <w:r w:rsidR="00F8262E">
        <w:t xml:space="preserve">. </w:t>
      </w:r>
      <w:r w:rsidR="00BD4A44">
        <w:t xml:space="preserve">While 60-70% of gene sequence in </w:t>
      </w:r>
      <w:r w:rsidR="00BD4A44">
        <w:rPr>
          <w:i/>
        </w:rPr>
        <w:t>D. melanogaster</w:t>
      </w:r>
      <w:r w:rsidR="00BD4A44">
        <w:t xml:space="preserve"> is annotated as intronic, the large </w:t>
      </w:r>
      <w:r w:rsidR="00F8262E">
        <w:t xml:space="preserve">majority of introns are believed to be cotranscriptionally spliced, with only 16% of introns exhibiting little or </w:t>
      </w:r>
      <w:commentRangeStart w:id="167"/>
      <w:r w:rsidR="00F8262E">
        <w:t>no</w:t>
      </w:r>
      <w:commentRangeEnd w:id="167"/>
      <w:r w:rsidR="00266E67">
        <w:rPr>
          <w:rStyle w:val="CommentReference"/>
        </w:rPr>
        <w:commentReference w:id="167"/>
      </w:r>
      <w:r w:rsidR="00F8262E">
        <w:t xml:space="preserve"> splicing </w:t>
      </w:r>
      <w:r w:rsidR="00B2655B">
        <w:fldChar w:fldCharType="begin"/>
      </w:r>
      <w:r w:rsidR="00B2655B">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rsidR="00B2655B">
        <w:fldChar w:fldCharType="separate"/>
      </w:r>
      <w:r w:rsidR="00B2655B">
        <w:rPr>
          <w:noProof/>
        </w:rPr>
        <w:t>(Khodor et al., 2011)</w:t>
      </w:r>
      <w:r w:rsidR="00B2655B">
        <w:fldChar w:fldCharType="end"/>
      </w:r>
      <w:r w:rsidR="00F8262E" w:rsidRPr="00F8262E">
        <w:t xml:space="preserve"> </w:t>
      </w:r>
      <w:r w:rsidR="00B2655B">
        <w:fldChar w:fldCharType="begin"/>
      </w:r>
      <w:r w:rsidR="00B2655B">
        <w:instrText xml:space="preserve"> ADDIN EN.CITE &lt;EndNote&gt;&lt;Cite&gt;&lt;Author&gt;Wuarin&lt;/Author&gt;&lt;Year&gt;1994&lt;/Year&gt;&lt;RecNum&gt;1471&lt;/RecNum&gt;&lt;DisplayText&gt;(Wuarin and Schibler, 1994)&lt;/DisplayText&gt;&lt;record&gt;&lt;rec-number&gt;1471&lt;/rec-number&gt;&lt;foreign-keys&gt;&lt;key app="EN" db-id="txpdr0vslpwzage5afxvdv2xds5vfp9zsafw" timestamp="1435089951"&gt;1471&lt;/key&gt;&lt;/foreign-keys&gt;&lt;ref-type name="Journal Article"&gt;17&lt;/ref-type&gt;&lt;contributors&gt;&lt;authors&gt;&lt;author&gt;Wuarin, J&lt;/author&gt;&lt;author&gt;Schibler, U&lt;/author&gt;&lt;/authors&gt;&lt;/contributors&gt;&lt;auth-address&gt;Département de Biologie Moléculaire, Université de Genève, Switzerland.&lt;/auth-address&gt;&lt;titles&gt;&lt;title&gt;Physical isolation of nascent RNA chains transcribed by RNA polymerase II: evidence for cotranscriptional splicing.&lt;/title&gt;&lt;secondary-title&gt;Molecular and Cellular Biology&lt;/secondary-title&gt;&lt;/titles&gt;&lt;periodical&gt;&lt;full-title&gt;Molecular and Cellular Biology&lt;/full-title&gt;&lt;/periodical&gt;&lt;pages&gt;7219-7225&lt;/pages&gt;&lt;volume&gt;14&lt;/volume&gt;&lt;number&gt;11&lt;/number&gt;&lt;dates&gt;&lt;year&gt;1994&lt;/year&gt;&lt;pub-dates&gt;&lt;date&gt;Nov&lt;/date&gt;&lt;/pub-dates&gt;&lt;/dates&gt;&lt;accession-num&gt;7523861&lt;/accession-num&gt;&lt;label&gt;r08776&lt;/label&gt;&lt;work-type&gt;In Vitro&lt;/work-type&gt;&lt;urls&gt;&lt;related-urls&gt;&lt;url&gt;http://eutils.ncbi.nlm.nih.gov/entrez/eutils/elink.fcgi?dbfrom=pubmed&amp;amp;amp;id=7523861&amp;amp;amp;retmode=ref&amp;amp;amp;cmd=prlinks&lt;/url&gt;&lt;/related-urls&gt;&lt;pdf-urls&gt;&lt;url&gt;file://localhost/Users/mike/Documents/Papers2/Articles/1994/Wuarin/Wuarin-1994-Molecular%20and%20Cellular%20Biology-Physical%20isolation%20of%20nascent%20RNA%20chains%20transcribed%20by%20RNA%20polymerase%20II%20evidence%20for%20cotranscriptional%20splicing.pdf&lt;/url&gt;&lt;/pdf-urls&gt;&lt;/urls&gt;&lt;custom2&gt;PMC359256&lt;/custom2&gt;&lt;custom3&gt;papers2://publication/uuid/D816256B-591E-4C28-B24A-534760701DA1&lt;/custom3&gt;&lt;language&gt;English&lt;/language&gt;&lt;/record&gt;&lt;/Cite&gt;&lt;/EndNote&gt;</w:instrText>
      </w:r>
      <w:r w:rsidR="00B2655B">
        <w:fldChar w:fldCharType="separate"/>
      </w:r>
      <w:r w:rsidR="00B2655B">
        <w:rPr>
          <w:noProof/>
        </w:rPr>
        <w:t>(Wuarin and Schibler, 1994)</w:t>
      </w:r>
      <w:r w:rsidR="00B2655B">
        <w:fldChar w:fldCharType="end"/>
      </w:r>
      <w:r w:rsidR="00F8262E">
        <w:t>.</w:t>
      </w:r>
      <w:r w:rsidR="00BD4A44">
        <w:t xml:space="preserve"> Therefore, an intronic content of between 13 and 60% should be expected for a library enriched for pre-mRNA.</w:t>
      </w:r>
    </w:p>
    <w:p w14:paraId="6B63AE00" w14:textId="6A17360D" w:rsidR="00A67E88" w:rsidRDefault="00A67E88" w:rsidP="00DF0E0B">
      <w:pPr>
        <w:spacing w:line="480" w:lineRule="auto"/>
      </w:pPr>
      <w:r>
        <w:tab/>
      </w:r>
    </w:p>
    <w:p w14:paraId="35BA16AF" w14:textId="28E72403" w:rsidR="00205682" w:rsidRDefault="00205682" w:rsidP="00DF0E0B">
      <w:pPr>
        <w:spacing w:line="480" w:lineRule="auto"/>
        <w:rPr>
          <w:i/>
        </w:rPr>
      </w:pPr>
      <w:r>
        <w:rPr>
          <w:i/>
        </w:rPr>
        <w:t>The levels of many nascent transcripts differ significantly from levels of mature mRNA</w:t>
      </w:r>
    </w:p>
    <w:p w14:paraId="1ADE8186" w14:textId="3E3AE74D" w:rsidR="00BE04FF" w:rsidRDefault="00205682" w:rsidP="00DF0E0B">
      <w:pPr>
        <w:spacing w:line="480" w:lineRule="auto"/>
        <w:rPr>
          <w:ins w:id="168" w:author="Michael Chambers" w:date="2015-11-16T00:47:00Z"/>
        </w:rPr>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rsidR="00B2655B">
        <w:fldChar w:fldCharType="begin"/>
      </w:r>
      <w:r w:rsidR="00B2655B">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rsidR="00B2655B">
        <w:fldChar w:fldCharType="separate"/>
      </w:r>
      <w:r w:rsidR="00B2655B">
        <w:rPr>
          <w:noProof/>
        </w:rPr>
        <w:t>(Khodor et al., 2011)</w:t>
      </w:r>
      <w:r w:rsidR="00B2655B">
        <w:fldChar w:fldCharType="end"/>
      </w:r>
      <w:r>
        <w:t xml:space="preserve"> </w:t>
      </w:r>
      <w:r w:rsidR="00B2655B">
        <w:fldChar w:fldCharType="begin"/>
      </w:r>
      <w:r w:rsidR="00B2655B">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rsidR="00B2655B">
        <w:fldChar w:fldCharType="separate"/>
      </w:r>
      <w:r w:rsidR="00B2655B">
        <w:rPr>
          <w:noProof/>
        </w:rPr>
        <w:t>(Rodriguez et al., 2013)</w:t>
      </w:r>
      <w:r w:rsidR="00B2655B">
        <w:fldChar w:fldCharType="end"/>
      </w:r>
      <w:r>
        <w:t xml:space="preserve">. In developmental contexts, </w:t>
      </w:r>
      <w:del w:id="169" w:author="Albert Courey" w:date="2015-11-13T14:17:00Z">
        <w:r w:rsidDel="00266E67">
          <w:delText xml:space="preserve">in which </w:delText>
        </w:r>
      </w:del>
      <w:r w:rsidR="00711590">
        <w:t xml:space="preserve">a significant proportion of the transcriptome is far from steady-state. </w:t>
      </w:r>
      <w:del w:id="170" w:author="Albert Courey" w:date="2015-11-13T14:19:00Z">
        <w:r w:rsidR="00711590" w:rsidDel="00266E67">
          <w:delText xml:space="preserve">Correlation </w:delText>
        </w:r>
      </w:del>
      <w:ins w:id="171" w:author="Albert Courey" w:date="2015-11-13T14:19:00Z">
        <w:r w:rsidR="00266E67">
          <w:t xml:space="preserve">Comparison </w:t>
        </w:r>
      </w:ins>
      <w:r w:rsidR="00711590">
        <w:t xml:space="preserve">of chromatin-associated RNA transcript profiles with mRNA profiles obtained from the same timepoints </w:t>
      </w:r>
      <w:ins w:id="172" w:author="Albert Courey" w:date="2015-11-13T14:19:00Z">
        <w:r w:rsidR="00266E67">
          <w:t xml:space="preserve">by principal components analysis </w:t>
        </w:r>
      </w:ins>
      <w:r w:rsidR="00711590">
        <w:t xml:space="preserve">indicates significant differences, with the majority of expressed genes exhibiting some deviance in expression rate and accumulation level (Fig. 3-4). Samples continue to cluster by developmental time stage, but segregate first by degree of “nascentness.” Comparison of the normalized expression levels of each </w:t>
      </w:r>
      <w:r w:rsidR="00711590">
        <w:lastRenderedPageBreak/>
        <w:t xml:space="preserve">gene indicates that many genes </w:t>
      </w:r>
      <w:r w:rsidR="000E6892">
        <w:t>exhibit comparable levels of expression in poly(A)+ and nascent samples</w:t>
      </w:r>
      <w:ins w:id="173" w:author="Albert Courey" w:date="2015-11-13T14:27:00Z">
        <w:r w:rsidR="00874239">
          <w:t xml:space="preserve"> (Fig 3-5)</w:t>
        </w:r>
      </w:ins>
      <w:r w:rsidR="000E6892">
        <w:t xml:space="preserve">. A small number of genes are significantly enriched in the nascent population, however, while showing very little accumulation </w:t>
      </w:r>
      <w:r w:rsidR="00E60A07">
        <w:t xml:space="preserve">in the poly(A)+ RNA-seq data. </w:t>
      </w:r>
      <w:r w:rsidR="00FA7F2E">
        <w:t>A large fraction</w:t>
      </w:r>
      <w:r w:rsidR="00E60A07">
        <w:t xml:space="preserve"> of these correspond to </w:t>
      </w:r>
      <w:r w:rsidR="00FA7F2E">
        <w:t xml:space="preserve">non-polyadenylated RNAs, including histones, snRNAs, and </w:t>
      </w:r>
      <w:commentRangeStart w:id="174"/>
      <w:r w:rsidR="00FA7F2E">
        <w:t>snoRNAs</w:t>
      </w:r>
      <w:commentRangeEnd w:id="174"/>
      <w:r w:rsidR="000D3260">
        <w:rPr>
          <w:rStyle w:val="CommentReference"/>
        </w:rPr>
        <w:commentReference w:id="174"/>
      </w:r>
      <w:ins w:id="175" w:author="Michael Chambers" w:date="2015-11-16T00:47:00Z">
        <w:r w:rsidR="00BE04FF">
          <w:t>.</w:t>
        </w:r>
      </w:ins>
      <w:ins w:id="176" w:author="Michael Chambers" w:date="2015-11-16T00:48:00Z">
        <w:r w:rsidR="00BE04FF">
          <w:t xml:space="preserve"> </w:t>
        </w:r>
      </w:ins>
      <w:ins w:id="177" w:author="Michael Chambers" w:date="2015-11-16T00:47:00Z">
        <w:r w:rsidR="00BE04FF">
          <w:t>These non-polyadenylated RNA species were removed from further analysis.</w:t>
        </w:r>
      </w:ins>
    </w:p>
    <w:p w14:paraId="6E0B8C36" w14:textId="047E8FCA" w:rsidR="00205682" w:rsidRDefault="00BE04FF" w:rsidP="00DF0E0B">
      <w:pPr>
        <w:spacing w:line="480" w:lineRule="auto"/>
      </w:pPr>
      <w:ins w:id="178" w:author="Michael Chambers" w:date="2015-11-16T00:48:00Z">
        <w:r>
          <w:tab/>
          <w:t xml:space="preserve">Of the remaining transcripts, a significant number were found to be under- or over-represented in the nascent </w:t>
        </w:r>
      </w:ins>
      <w:ins w:id="179" w:author="Michael Chambers" w:date="2015-11-16T00:49:00Z">
        <w:r>
          <w:t>m</w:t>
        </w:r>
      </w:ins>
      <w:ins w:id="180" w:author="Michael Chambers" w:date="2015-11-16T00:48:00Z">
        <w:r>
          <w:t>RNA pool in comparison to mature mRNA</w:t>
        </w:r>
      </w:ins>
      <w:ins w:id="181" w:author="Michael Chambers" w:date="2015-11-16T00:50:00Z">
        <w:r w:rsidR="0062792B">
          <w:t>, comprising between 40 and 50% of all expressed genes across timepoints</w:t>
        </w:r>
      </w:ins>
      <w:ins w:id="182" w:author="Michael Chambers" w:date="2015-11-16T00:49:00Z">
        <w:r w:rsidR="007E55F3">
          <w:t xml:space="preserve"> (Fig. 3.6A)</w:t>
        </w:r>
      </w:ins>
      <w:ins w:id="183" w:author="Michael Chambers" w:date="2015-11-16T00:48:00Z">
        <w:r>
          <w:t>.</w:t>
        </w:r>
      </w:ins>
      <w:del w:id="184" w:author="Michael Chambers" w:date="2015-11-16T00:47:00Z">
        <w:r w:rsidR="00FA7F2E" w:rsidDel="00BE04FF">
          <w:delText>.</w:delText>
        </w:r>
      </w:del>
      <w:ins w:id="185" w:author="Michael Chambers" w:date="2015-11-16T00:50:00Z">
        <w:r w:rsidR="009115A9">
          <w:t xml:space="preserve"> </w:t>
        </w:r>
      </w:ins>
      <w:ins w:id="186" w:author="Michael Chambers" w:date="2015-11-16T00:51:00Z">
        <w:r w:rsidR="009115A9">
          <w:t>Analysis of these</w:t>
        </w:r>
      </w:ins>
      <w:ins w:id="187" w:author="Michael Chambers" w:date="2015-11-16T00:52:00Z">
        <w:r w:rsidR="005F54D9">
          <w:t xml:space="preserve"> genes </w:t>
        </w:r>
      </w:ins>
      <w:ins w:id="188" w:author="Michael Chambers" w:date="2015-11-16T00:53:00Z">
        <w:r w:rsidR="005F54D9">
          <w:t xml:space="preserve">in the </w:t>
        </w:r>
      </w:ins>
      <w:ins w:id="189" w:author="Michael Chambers" w:date="2015-11-16T00:54:00Z">
        <w:r w:rsidR="005F54D9">
          <w:t>1.5 – 4 hr developmental window</w:t>
        </w:r>
      </w:ins>
      <w:ins w:id="190" w:author="Michael Chambers" w:date="2015-11-16T00:53:00Z">
        <w:r w:rsidR="005F54D9">
          <w:t xml:space="preserve"> </w:t>
        </w:r>
      </w:ins>
      <w:ins w:id="191" w:author="Michael Chambers" w:date="2015-11-16T00:52:00Z">
        <w:r w:rsidR="005F54D9">
          <w:t xml:space="preserve">reveals </w:t>
        </w:r>
      </w:ins>
      <w:ins w:id="192" w:author="Michael Chambers" w:date="2015-11-16T00:56:00Z">
        <w:r w:rsidR="005F54D9">
          <w:t xml:space="preserve">differences in the </w:t>
        </w:r>
      </w:ins>
      <w:ins w:id="193" w:author="Michael Chambers" w:date="2015-11-16T00:55:00Z">
        <w:r w:rsidR="005F54D9">
          <w:t>expression patterns enriched in</w:t>
        </w:r>
      </w:ins>
      <w:ins w:id="194" w:author="Michael Chambers" w:date="2015-11-16T00:56:00Z">
        <w:r w:rsidR="005F54D9">
          <w:t xml:space="preserve"> the</w:t>
        </w:r>
      </w:ins>
      <w:ins w:id="195" w:author="Michael Chambers" w:date="2015-11-16T00:55:00Z">
        <w:r w:rsidR="005F54D9">
          <w:t xml:space="preserve"> </w:t>
        </w:r>
      </w:ins>
      <w:ins w:id="196" w:author="Michael Chambers" w:date="2015-11-16T00:51:00Z">
        <w:r w:rsidR="009115A9">
          <w:t>o</w:t>
        </w:r>
        <w:r w:rsidR="005F54D9">
          <w:t xml:space="preserve">ver- and under-represented gene sets. </w:t>
        </w:r>
      </w:ins>
      <w:ins w:id="197" w:author="Michael Chambers" w:date="2015-11-16T00:54:00Z">
        <w:r w:rsidR="005F54D9">
          <w:t xml:space="preserve">Genes with lower abundance in nascent RNA are enriched for maternally deposited genes, consistent with these genes being transcribed before nascent RNA was isolated and less frequently zygotically transcribed. Over-represented nascent transcripts are enriched for spatially constricted expression within portions of the embryo, and are therefore </w:t>
        </w:r>
      </w:ins>
      <w:ins w:id="198" w:author="Michael Chambers" w:date="2015-11-16T00:58:00Z">
        <w:r w:rsidR="005F54D9">
          <w:t>enriched for genes</w:t>
        </w:r>
      </w:ins>
      <w:ins w:id="199" w:author="Michael Chambers" w:date="2015-11-16T00:54:00Z">
        <w:r w:rsidR="005F54D9">
          <w:t xml:space="preserve"> being actively transcribed.</w:t>
        </w:r>
      </w:ins>
    </w:p>
    <w:p w14:paraId="6EF2080C" w14:textId="62B58CEC" w:rsidR="00B94878" w:rsidRDefault="00B94878" w:rsidP="00DF0E0B">
      <w:pPr>
        <w:spacing w:line="480" w:lineRule="auto"/>
        <w:rPr>
          <w:ins w:id="200" w:author="Michael Chambers" w:date="2015-11-14T16:14:00Z"/>
        </w:rPr>
      </w:pPr>
    </w:p>
    <w:p w14:paraId="62D22053" w14:textId="77777777" w:rsidR="001A2CBD" w:rsidRDefault="001A2CBD" w:rsidP="001A2CBD">
      <w:pPr>
        <w:spacing w:line="480" w:lineRule="auto"/>
        <w:rPr>
          <w:ins w:id="201" w:author="Michael Chambers" w:date="2015-11-14T16:14:00Z"/>
          <w:i/>
        </w:rPr>
      </w:pPr>
      <w:ins w:id="202" w:author="Michael Chambers" w:date="2015-11-14T16:14:00Z">
        <w:r>
          <w:rPr>
            <w:i/>
          </w:rPr>
          <w:t>Groucho-regulated genes are enriched for stalled RNA polymerase</w:t>
        </w:r>
      </w:ins>
    </w:p>
    <w:p w14:paraId="322EECB1" w14:textId="3761FC53" w:rsidR="001A2CBD" w:rsidRDefault="001A2CBD" w:rsidP="001A2CBD">
      <w:pPr>
        <w:spacing w:line="480" w:lineRule="auto"/>
        <w:ind w:firstLine="720"/>
        <w:rPr>
          <w:ins w:id="203" w:author="Michael Chambers" w:date="2015-11-14T16:14:00Z"/>
        </w:rPr>
      </w:pPr>
      <w:ins w:id="204" w:author="Michael Chambers" w:date="2015-11-14T16:14:00Z">
        <w:r>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ins>
      <w:r w:rsidR="00B2655B">
        <w:fldChar w:fldCharType="begin"/>
      </w:r>
      <w:r w:rsidR="00B2655B">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rsidR="00B2655B">
        <w:fldChar w:fldCharType="separate"/>
      </w:r>
      <w:r w:rsidR="00B2655B">
        <w:rPr>
          <w:noProof/>
        </w:rPr>
        <w:t>(Lis and Wu, 1993)</w:t>
      </w:r>
      <w:r w:rsidR="00B2655B">
        <w:fldChar w:fldCharType="end"/>
      </w:r>
      <w:ins w:id="205" w:author="Michael Chambers" w:date="2015-11-14T16:14:00Z">
        <w:r>
          <w:t xml:space="preserve">. Since this discovery, polymerase stalling </w:t>
        </w:r>
        <w:r>
          <w:lastRenderedPageBreak/>
          <w:t>has been found to be a ubiquitous regulatory mechanism</w:t>
        </w:r>
        <w:r w:rsidRPr="00025A7A">
          <w:t xml:space="preserve"> </w:t>
        </w:r>
        <w:r>
          <w:t xml:space="preserve">in higher eukaryotes </w:t>
        </w:r>
      </w:ins>
      <w:r w:rsidR="00B2655B">
        <w:fldChar w:fldCharType="begin"/>
      </w:r>
      <w:r w:rsidR="00B2655B">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rsidR="00B2655B">
        <w:fldChar w:fldCharType="separate"/>
      </w:r>
      <w:r w:rsidR="00B2655B">
        <w:rPr>
          <w:noProof/>
        </w:rPr>
        <w:t>(Conaway et al., 2000)</w:t>
      </w:r>
      <w:r w:rsidR="00B2655B">
        <w:fldChar w:fldCharType="end"/>
      </w:r>
      <w:ins w:id="206" w:author="Michael Chambers" w:date="2015-11-14T16:14:00Z">
        <w:r>
          <w:t xml:space="preserve">, with strong peaks of PolII present in the promoter regions of a diverse array of genes throughout the </w:t>
        </w:r>
        <w:r>
          <w:rPr>
            <w:i/>
          </w:rPr>
          <w:t>Drosophila</w:t>
        </w:r>
        <w:r>
          <w:t xml:space="preserve"> genome. </w:t>
        </w:r>
      </w:ins>
      <w:ins w:id="207" w:author="Michael Chambers" w:date="2015-11-16T01:01:00Z">
        <w:r w:rsidR="00670508">
          <w:t xml:space="preserve">Expression </w:t>
        </w:r>
      </w:ins>
      <w:ins w:id="208" w:author="Michael Chambers" w:date="2015-11-16T01:00:00Z">
        <w:r w:rsidR="00670508">
          <w:t xml:space="preserve">of the </w:t>
        </w:r>
      </w:ins>
      <w:ins w:id="209" w:author="Michael Chambers" w:date="2015-11-14T16:14:00Z">
        <w:r>
          <w:t xml:space="preserve">majority of </w:t>
        </w:r>
      </w:ins>
      <w:ins w:id="210" w:author="Michael Chambers" w:date="2015-11-16T00:59:00Z">
        <w:r w:rsidR="00756E52">
          <w:t xml:space="preserve">protein-coding genes </w:t>
        </w:r>
      </w:ins>
      <w:ins w:id="211" w:author="Michael Chambers" w:date="2015-11-14T16:14:00Z">
        <w:r>
          <w:t xml:space="preserve">in humans </w:t>
        </w:r>
      </w:ins>
      <w:ins w:id="212" w:author="Michael Chambers" w:date="2015-11-16T01:01:00Z">
        <w:r w:rsidR="00670508">
          <w:t>is</w:t>
        </w:r>
      </w:ins>
      <w:ins w:id="213" w:author="Michael Chambers" w:date="2015-11-14T16:14:00Z">
        <w:r>
          <w:t xml:space="preserve"> regulated </w:t>
        </w:r>
      </w:ins>
      <w:ins w:id="214" w:author="Michael Chambers" w:date="2015-11-16T01:00:00Z">
        <w:r w:rsidR="00756E52">
          <w:t>to some degree after the initiation of transcription</w:t>
        </w:r>
      </w:ins>
      <w:ins w:id="215" w:author="Michael Chambers" w:date="2015-11-14T16:14:00Z">
        <w:r>
          <w:t xml:space="preserve"> </w:t>
        </w:r>
      </w:ins>
      <w:r w:rsidR="00B2655B">
        <w:fldChar w:fldCharType="begin"/>
      </w:r>
      <w:r w:rsidR="00B2655B">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rsidR="00B2655B">
        <w:fldChar w:fldCharType="separate"/>
      </w:r>
      <w:r w:rsidR="00B2655B">
        <w:rPr>
          <w:noProof/>
        </w:rPr>
        <w:t>(Guenther et al., 2007)</w:t>
      </w:r>
      <w:r w:rsidR="00B2655B">
        <w:fldChar w:fldCharType="end"/>
      </w:r>
      <w:ins w:id="216" w:author="Michael Chambers" w:date="2015-11-14T16:14:00Z">
        <w:r>
          <w:t xml:space="preserve">, as is a large fraction of the </w:t>
        </w:r>
        <w:r>
          <w:rPr>
            <w:i/>
          </w:rPr>
          <w:t xml:space="preserve">Drosophila </w:t>
        </w:r>
        <w:r>
          <w:t xml:space="preserve">developmental genome </w:t>
        </w:r>
      </w:ins>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ins w:id="217" w:author="Michael Chambers" w:date="2015-11-14T16:14:00Z">
        <w:r>
          <w:t xml:space="preserve">.   </w:t>
        </w:r>
      </w:ins>
    </w:p>
    <w:p w14:paraId="4D3B024A" w14:textId="7CC6A4FD" w:rsidR="001A2CBD" w:rsidRPr="00AB3610" w:rsidRDefault="001A2CBD" w:rsidP="001A2CBD">
      <w:pPr>
        <w:spacing w:line="480" w:lineRule="auto"/>
        <w:ind w:firstLine="720"/>
        <w:rPr>
          <w:ins w:id="218" w:author="Michael Chambers" w:date="2015-11-14T16:14:00Z"/>
        </w:rPr>
      </w:pPr>
      <w:ins w:id="219" w:author="Michael Chambers" w:date="2015-11-14T16:14:00Z">
        <w:r>
          <w:t>To explore whether Groucho regulation potentially promotes the stalling of polymerase</w:t>
        </w:r>
      </w:ins>
      <w:ins w:id="220" w:author="Michael Chambers" w:date="2015-11-16T01:01:00Z">
        <w:r w:rsidR="00DC05AD">
          <w:t xml:space="preserve"> </w:t>
        </w:r>
        <w:r w:rsidR="00DC05AD">
          <w:rPr>
            <w:i/>
          </w:rPr>
          <w:t>in vivo</w:t>
        </w:r>
      </w:ins>
      <w:ins w:id="221" w:author="Michael Chambers" w:date="2015-11-14T16:14:00Z">
        <w:r>
          <w:t xml:space="preserve">, we undertook to compare Groucho-regulated genes with publically available genome-wide PolII localization data </w:t>
        </w:r>
      </w:ins>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ins w:id="222" w:author="Michael Chambers" w:date="2015-11-14T16:14:00Z">
        <w:r>
          <w:t xml:space="preserve">. In this data set, the authors classified each gene into one of several states including the lack of detected PolII, active (elongation phase) PolII, or stalled PolII. </w:t>
        </w:r>
      </w:ins>
      <w:ins w:id="223" w:author="Michael Chambers" w:date="2015-11-16T01:05:00Z">
        <w:r w:rsidR="006A670B">
          <w:t xml:space="preserve">Genes found to bind Gro internally or in adjacent intergenic regions were found to be significantly enriched for stalled PolII at each timepoint (Fig. 3-7A). </w:t>
        </w:r>
      </w:ins>
      <w:ins w:id="224" w:author="Michael Chambers" w:date="2015-11-16T01:09:00Z">
        <w:r w:rsidR="008D40FE">
          <w:t>We</w:t>
        </w:r>
      </w:ins>
      <w:ins w:id="225" w:author="Michael Chambers" w:date="2015-11-14T16:14:00Z">
        <w:r>
          <w:t xml:space="preserve"> </w:t>
        </w:r>
      </w:ins>
      <w:ins w:id="226" w:author="Michael Chambers" w:date="2015-11-16T01:10:00Z">
        <w:r w:rsidR="008D40FE">
          <w:t>observe</w:t>
        </w:r>
      </w:ins>
      <w:ins w:id="227" w:author="Michael Chambers" w:date="2015-11-14T16:14:00Z">
        <w:r>
          <w:t xml:space="preserve"> a </w:t>
        </w:r>
      </w:ins>
      <w:ins w:id="228" w:author="Michael Chambers" w:date="2015-11-16T01:10:00Z">
        <w:r w:rsidR="008D40FE">
          <w:t>significant</w:t>
        </w:r>
      </w:ins>
      <w:ins w:id="229" w:author="Michael Chambers" w:date="2015-11-14T16:14:00Z">
        <w:r>
          <w:t xml:space="preserve"> correlation be</w:t>
        </w:r>
        <w:r w:rsidR="008D40FE">
          <w:t>tween</w:t>
        </w:r>
      </w:ins>
      <w:ins w:id="230" w:author="Michael Chambers" w:date="2015-11-16T01:07:00Z">
        <w:r w:rsidR="008D40FE">
          <w:t xml:space="preserve"> PolII pausing </w:t>
        </w:r>
      </w:ins>
      <w:ins w:id="231" w:author="Michael Chambers" w:date="2015-11-16T01:10:00Z">
        <w:r w:rsidR="008D40FE">
          <w:t>with</w:t>
        </w:r>
      </w:ins>
      <w:ins w:id="232" w:author="Michael Chambers" w:date="2015-11-16T01:07:00Z">
        <w:r w:rsidR="008D40FE">
          <w:t>in</w:t>
        </w:r>
      </w:ins>
      <w:ins w:id="233" w:author="Michael Chambers" w:date="2015-11-14T16:14:00Z">
        <w:r w:rsidR="008D40FE">
          <w:t xml:space="preserve"> genes </w:t>
        </w:r>
      </w:ins>
      <w:ins w:id="234" w:author="Michael Chambers" w:date="2015-11-16T01:10:00Z">
        <w:r w:rsidR="008D40FE">
          <w:t xml:space="preserve">and those genes </w:t>
        </w:r>
      </w:ins>
      <w:ins w:id="235" w:author="Michael Chambers" w:date="2015-11-16T01:11:00Z">
        <w:r w:rsidR="008D40FE">
          <w:t xml:space="preserve">becoming up-regulated </w:t>
        </w:r>
      </w:ins>
      <w:ins w:id="236" w:author="Michael Chambers" w:date="2015-11-16T01:09:00Z">
        <w:r w:rsidR="008D40FE">
          <w:t xml:space="preserve">in Gro loss-of-function embryos </w:t>
        </w:r>
      </w:ins>
      <w:ins w:id="237" w:author="Michael Chambers" w:date="2015-11-14T16:14:00Z">
        <w:r>
          <w:t>(</w:t>
        </w:r>
        <w:r>
          <w:rPr>
            <w:i/>
          </w:rPr>
          <w:t xml:space="preserve">p </w:t>
        </w:r>
        <w:r>
          <w:t>&lt; 10</w:t>
        </w:r>
        <w:r w:rsidR="006A670B">
          <w:rPr>
            <w:vertAlign w:val="superscript"/>
          </w:rPr>
          <w:t>-1</w:t>
        </w:r>
        <w:r>
          <w:rPr>
            <w:vertAlign w:val="superscript"/>
          </w:rPr>
          <w:t>0</w:t>
        </w:r>
        <w:r w:rsidR="008D40FE">
          <w:t>)</w:t>
        </w:r>
      </w:ins>
      <w:ins w:id="238" w:author="Michael Chambers" w:date="2015-11-16T01:11:00Z">
        <w:r w:rsidR="008D40FE">
          <w:t>, while</w:t>
        </w:r>
      </w:ins>
      <w:ins w:id="239" w:author="Michael Chambers" w:date="2015-11-14T16:14:00Z">
        <w:r>
          <w:t xml:space="preserve"> </w:t>
        </w:r>
      </w:ins>
      <w:ins w:id="240" w:author="Michael Chambers" w:date="2015-11-16T01:08:00Z">
        <w:r w:rsidR="008D40FE">
          <w:t>no significant</w:t>
        </w:r>
      </w:ins>
      <w:ins w:id="241" w:author="Michael Chambers" w:date="2015-11-14T16:14:00Z">
        <w:r w:rsidR="008D40FE">
          <w:t xml:space="preserve"> correlation</w:t>
        </w:r>
      </w:ins>
      <w:ins w:id="242" w:author="Michael Chambers" w:date="2015-11-16T01:09:00Z">
        <w:r w:rsidR="008D40FE">
          <w:t xml:space="preserve"> </w:t>
        </w:r>
      </w:ins>
      <w:ins w:id="243" w:author="Michael Chambers" w:date="2015-11-16T01:11:00Z">
        <w:r w:rsidR="008D40FE">
          <w:t>is observed between PolII pausing and</w:t>
        </w:r>
      </w:ins>
      <w:ins w:id="244" w:author="Michael Chambers" w:date="2015-11-16T01:09:00Z">
        <w:r w:rsidR="008D40FE">
          <w:t xml:space="preserve"> </w:t>
        </w:r>
      </w:ins>
      <w:ins w:id="245" w:author="Michael Chambers" w:date="2015-11-16T01:11:00Z">
        <w:r w:rsidR="008D40FE">
          <w:t>down-regulation</w:t>
        </w:r>
      </w:ins>
      <w:ins w:id="246" w:author="Michael Chambers" w:date="2015-11-16T01:08:00Z">
        <w:r w:rsidR="008D40FE">
          <w:t xml:space="preserve"> in Gro loss-of-function embryos </w:t>
        </w:r>
      </w:ins>
      <w:ins w:id="247" w:author="Michael Chambers" w:date="2015-11-14T16:14:00Z">
        <w:r>
          <w:t>(</w:t>
        </w:r>
        <w:r>
          <w:rPr>
            <w:i/>
          </w:rPr>
          <w:t xml:space="preserve">p </w:t>
        </w:r>
        <w:r w:rsidR="008D40FE">
          <w:t>&gt; 0.05) (Fig. 2-7B</w:t>
        </w:r>
        <w:r>
          <w:t>). Conver</w:t>
        </w:r>
        <w:r w:rsidR="008D40FE">
          <w:t xml:space="preserve">sely, </w:t>
        </w:r>
      </w:ins>
      <w:ins w:id="248" w:author="Michael Chambers" w:date="2015-11-16T01:12:00Z">
        <w:r w:rsidR="008D40FE">
          <w:t xml:space="preserve">down-regulated </w:t>
        </w:r>
      </w:ins>
      <w:ins w:id="249" w:author="Michael Chambers" w:date="2015-11-14T16:14:00Z">
        <w:r w:rsidR="008D40FE">
          <w:t xml:space="preserve">genes </w:t>
        </w:r>
        <w:r>
          <w:t>are enriched for active PolII (</w:t>
        </w:r>
        <w:r>
          <w:rPr>
            <w:i/>
          </w:rPr>
          <w:t xml:space="preserve">p &lt; </w:t>
        </w:r>
        <w:r w:rsidRPr="00AB3610">
          <w:t>10</w:t>
        </w:r>
        <w:r w:rsidR="006A670B">
          <w:rPr>
            <w:vertAlign w:val="superscript"/>
          </w:rPr>
          <w:t>-1</w:t>
        </w:r>
        <w:r w:rsidRPr="00AB3610">
          <w:rPr>
            <w:vertAlign w:val="superscript"/>
          </w:rPr>
          <w:t>0</w:t>
        </w:r>
        <w:r>
          <w:t>), wh</w:t>
        </w:r>
        <w:r w:rsidR="008D40FE">
          <w:t xml:space="preserve">ile Gro repressed genes are not. </w:t>
        </w:r>
        <w:r>
          <w:t>Together, this provides evidence that, at least at early</w:t>
        </w:r>
      </w:ins>
      <w:ins w:id="250" w:author="Michael Chambers" w:date="2015-11-16T01:13:00Z">
        <w:r w:rsidR="006C346B">
          <w:t xml:space="preserve"> developmental</w:t>
        </w:r>
      </w:ins>
      <w:ins w:id="251" w:author="Michael Chambers" w:date="2015-11-14T16:14:00Z">
        <w:r>
          <w:t xml:space="preserve"> timepoints, a significant fraction of Groucho-associated genes exhibit characterist</w:t>
        </w:r>
        <w:r w:rsidR="006C346B">
          <w:t>ics of PolII pausing, suggesting that</w:t>
        </w:r>
        <w:r>
          <w:t xml:space="preserve"> retention or prevention of PolII from transitioning to an active </w:t>
        </w:r>
      </w:ins>
      <w:ins w:id="252" w:author="Michael Chambers" w:date="2015-11-16T01:13:00Z">
        <w:r w:rsidR="006C346B">
          <w:t xml:space="preserve">elongation </w:t>
        </w:r>
      </w:ins>
      <w:ins w:id="253" w:author="Michael Chambers" w:date="2015-11-14T16:14:00Z">
        <w:r>
          <w:t xml:space="preserve">complex is a potential mechanism of Groucho-dependent </w:t>
        </w:r>
        <w:commentRangeStart w:id="254"/>
        <w:r>
          <w:t>repression</w:t>
        </w:r>
        <w:commentRangeEnd w:id="254"/>
        <w:r>
          <w:rPr>
            <w:rStyle w:val="CommentReference"/>
          </w:rPr>
          <w:commentReference w:id="254"/>
        </w:r>
        <w:r>
          <w:t>.</w:t>
        </w:r>
      </w:ins>
    </w:p>
    <w:p w14:paraId="6C390718" w14:textId="77777777" w:rsidR="001A2CBD" w:rsidRDefault="001A2CBD" w:rsidP="00DF0E0B">
      <w:pPr>
        <w:spacing w:line="480" w:lineRule="auto"/>
      </w:pPr>
    </w:p>
    <w:p w14:paraId="4022EFEF" w14:textId="77777777" w:rsidR="004611B3" w:rsidRDefault="004611B3" w:rsidP="00DF0E0B">
      <w:pPr>
        <w:spacing w:line="480" w:lineRule="auto"/>
        <w:rPr>
          <w:i/>
        </w:rPr>
      </w:pPr>
      <w:r>
        <w:rPr>
          <w:i/>
        </w:rPr>
        <w:lastRenderedPageBreak/>
        <w:t xml:space="preserve">Groucho target genes are enriched for promoter-proximal read density indicative of polymerase </w:t>
      </w:r>
      <w:commentRangeStart w:id="255"/>
      <w:r>
        <w:rPr>
          <w:i/>
        </w:rPr>
        <w:t>pausing</w:t>
      </w:r>
      <w:commentRangeEnd w:id="255"/>
      <w:r w:rsidR="00292E46">
        <w:rPr>
          <w:rStyle w:val="CommentReference"/>
        </w:rPr>
        <w:commentReference w:id="255"/>
      </w:r>
    </w:p>
    <w:p w14:paraId="1877DD4B" w14:textId="73571960" w:rsidR="002C43ED" w:rsidRDefault="004611B3" w:rsidP="00DF0E0B">
      <w:pPr>
        <w:spacing w:line="480" w:lineRule="auto"/>
      </w:pPr>
      <w:r>
        <w:tab/>
      </w:r>
      <w:r>
        <w:rPr>
          <w:i/>
        </w:rPr>
        <w:t xml:space="preserve">  </w:t>
      </w:r>
      <w:r w:rsidR="00E513DE">
        <w:t xml:space="preserve">Evidence presented in </w:t>
      </w:r>
      <w:del w:id="256" w:author="Michael Chambers" w:date="2015-11-16T01:14:00Z">
        <w:r w:rsidR="00E513DE" w:rsidDel="006A0BDC">
          <w:delText xml:space="preserve">Chapter II </w:delText>
        </w:r>
      </w:del>
      <w:ins w:id="257" w:author="Albert Courey" w:date="2015-11-13T14:28:00Z">
        <w:del w:id="258" w:author="Michael Chambers" w:date="2015-11-16T01:14:00Z">
          <w:r w:rsidR="00874239" w:rsidDel="006A0BDC">
            <w:delText>2</w:delText>
          </w:r>
        </w:del>
      </w:ins>
      <w:ins w:id="259" w:author="Michael Chambers" w:date="2015-11-16T01:14:00Z">
        <w:r w:rsidR="006A0BDC">
          <w:t>the previous section</w:t>
        </w:r>
      </w:ins>
      <w:ins w:id="260" w:author="Albert Courey" w:date="2015-11-13T14:28:00Z">
        <w:r w:rsidR="00874239">
          <w:t xml:space="preserve"> </w:t>
        </w:r>
      </w:ins>
      <w:r w:rsidR="00E513DE">
        <w:t xml:space="preserve">hypothesized that many Groucho-repressed genes possess significant levels of promoter-proximal </w:t>
      </w:r>
      <w:r w:rsidR="002C43ED">
        <w:t>stalled</w:t>
      </w:r>
      <w:r w:rsidR="00E513DE">
        <w:t xml:space="preserve"> polymerase. Much of this was established using previously-published data from the 2 -4 hour </w:t>
      </w:r>
      <w:r w:rsidR="00E513DE">
        <w:rPr>
          <w:i/>
        </w:rPr>
        <w:t>Toll</w:t>
      </w:r>
      <w:r w:rsidR="00E513DE">
        <w:rPr>
          <w:i/>
          <w:vertAlign w:val="superscript"/>
        </w:rPr>
        <w:t>10B</w:t>
      </w:r>
      <w:r w:rsidR="00E513DE">
        <w:rPr>
          <w:i/>
        </w:rPr>
        <w:t xml:space="preserve"> </w:t>
      </w:r>
      <w:r w:rsidR="00E513DE">
        <w:t xml:space="preserve">mutant embryos </w:t>
      </w:r>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r w:rsidR="003670B6">
        <w:t xml:space="preserve">. These embryos generate a more homogenous population of cells, as all portions of the embryo adopt a cell type representative of the presumptive mesoderm </w:t>
      </w:r>
      <w:r w:rsidR="00B2655B">
        <w:fldChar w:fldCharType="begin"/>
      </w:r>
      <w:r w:rsidR="00B2655B">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rsidR="00B2655B">
        <w:fldChar w:fldCharType="separate"/>
      </w:r>
      <w:r w:rsidR="00B2655B">
        <w:rPr>
          <w:noProof/>
        </w:rPr>
        <w:t>(Schneider et al., 1991)</w:t>
      </w:r>
      <w:r w:rsidR="00B2655B">
        <w:fldChar w:fldCharType="end"/>
      </w:r>
      <w:r w:rsidR="003670B6">
        <w:t>, and so simplified the embryo-wide classification of PolII pausing state.</w:t>
      </w:r>
      <w:r w:rsidR="00641A4D">
        <w:t xml:space="preserve"> </w:t>
      </w:r>
      <w:r w:rsidR="002C43ED">
        <w:t xml:space="preserve">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w:t>
      </w:r>
      <w:del w:id="261" w:author="Michael Chambers" w:date="2015-11-16T01:16:00Z">
        <w:r w:rsidR="002C43ED" w:rsidDel="007D3F01">
          <w:delText xml:space="preserve">so </w:delText>
        </w:r>
      </w:del>
      <w:ins w:id="262" w:author="Michael Chambers" w:date="2015-11-16T01:16:00Z">
        <w:r w:rsidR="007D3F01">
          <w:t xml:space="preserve">as </w:t>
        </w:r>
      </w:ins>
      <w:r w:rsidR="002C43ED">
        <w:t xml:space="preserve">we can determine whether a gene is regulated by Groucho and possesses stalled PolII at each developmental time span, but we cannot make definite conclusions as to whether those events are </w:t>
      </w:r>
      <w:del w:id="263" w:author="Michael Chambers" w:date="2015-11-16T01:16:00Z">
        <w:r w:rsidR="002C43ED" w:rsidDel="007D3F01">
          <w:delText>related</w:delText>
        </w:r>
      </w:del>
      <w:ins w:id="264" w:author="Michael Chambers" w:date="2015-11-16T01:16:00Z">
        <w:r w:rsidR="007D3F01">
          <w:t>occurring in identical populations of cells</w:t>
        </w:r>
      </w:ins>
      <w:r w:rsidR="002C43ED">
        <w:t>. A correlation is still informative, as association of the two states potentially represents a program of regulation whereby Groucho either promotes stalling itself, or is recruited to repress genes that undergo stalling at the same developmental stage but in different tissues.</w:t>
      </w:r>
    </w:p>
    <w:p w14:paraId="2224CFA7" w14:textId="6998151F" w:rsidR="00B94878" w:rsidRPr="00E513DE" w:rsidRDefault="002C43ED" w:rsidP="00392443">
      <w:pPr>
        <w:spacing w:line="480" w:lineRule="auto"/>
      </w:pPr>
      <w:r>
        <w:tab/>
        <w:t>Focusing on genes that are responsive to increasing levels of maternal Groucho overexpression, we s</w:t>
      </w:r>
      <w:r w:rsidR="00197D12">
        <w:t xml:space="preserve">ee that at all three timepoints genes negatively regulated by increased Groucho dosage are enriched for promoter-proximal accumulation of transcript when </w:t>
      </w:r>
      <w:r w:rsidR="00197D12">
        <w:lastRenderedPageBreak/>
        <w:t>compared both to genes up-regulated in this genetic background as well as unresponsive genes (Fig. 3-</w:t>
      </w:r>
      <w:ins w:id="265" w:author="Michael Chambers" w:date="2015-11-16T01:17:00Z">
        <w:r w:rsidR="00316053">
          <w:t>8</w:t>
        </w:r>
      </w:ins>
      <w:commentRangeStart w:id="266"/>
      <w:del w:id="267" w:author="Michael Chambers" w:date="2015-11-16T01:17:00Z">
        <w:r w:rsidR="00197D12" w:rsidDel="00316053">
          <w:delText>6</w:delText>
        </w:r>
      </w:del>
      <w:commentRangeEnd w:id="266"/>
      <w:r w:rsidR="00874239">
        <w:rPr>
          <w:rStyle w:val="CommentReference"/>
        </w:rPr>
        <w:commentReference w:id="266"/>
      </w:r>
      <w:r w:rsidR="00197D12">
        <w:t>).</w:t>
      </w:r>
    </w:p>
    <w:p w14:paraId="0A48E6C5" w14:textId="77777777" w:rsidR="00DF3BEE" w:rsidRPr="00DF3BEE" w:rsidRDefault="00DF3BEE" w:rsidP="00392443">
      <w:pPr>
        <w:pStyle w:val="BodyText"/>
        <w:spacing w:line="480" w:lineRule="auto"/>
      </w:pPr>
    </w:p>
    <w:p w14:paraId="1BBA7EE9" w14:textId="77777777" w:rsidR="004F5A7B" w:rsidRDefault="004F5A7B">
      <w:pPr>
        <w:rPr>
          <w:ins w:id="268" w:author="Michael Chambers" w:date="2015-11-17T02:22:00Z"/>
          <w:b/>
        </w:rPr>
      </w:pPr>
      <w:bookmarkStart w:id="269" w:name="discussion"/>
      <w:bookmarkEnd w:id="269"/>
      <w:ins w:id="270" w:author="Michael Chambers" w:date="2015-11-17T02:22:00Z">
        <w:r>
          <w:rPr>
            <w:b/>
          </w:rPr>
          <w:br w:type="page"/>
        </w:r>
      </w:ins>
    </w:p>
    <w:p w14:paraId="29C9B98F" w14:textId="34FAFCA1" w:rsidR="00692974" w:rsidRPr="00102D2D" w:rsidRDefault="002C6B01">
      <w:pPr>
        <w:pStyle w:val="BodyText"/>
        <w:pPrChange w:id="271" w:author="Michael Chambers" w:date="2015-11-17T02:22:00Z">
          <w:pPr>
            <w:pStyle w:val="Heading4"/>
            <w:spacing w:line="480" w:lineRule="auto"/>
          </w:pPr>
        </w:pPrChange>
      </w:pPr>
      <w:commentRangeStart w:id="272"/>
      <w:r w:rsidRPr="004F5A7B">
        <w:rPr>
          <w:b/>
          <w:rPrChange w:id="273" w:author="Michael Chambers" w:date="2015-11-17T02:22:00Z">
            <w:rPr/>
          </w:rPrChange>
        </w:rPr>
        <w:lastRenderedPageBreak/>
        <w:t>Discussion</w:t>
      </w:r>
      <w:commentRangeEnd w:id="272"/>
      <w:r w:rsidR="00C12444" w:rsidRPr="004F5A7B">
        <w:rPr>
          <w:rStyle w:val="CommentReference"/>
          <w:b/>
          <w:rPrChange w:id="274" w:author="Michael Chambers" w:date="2015-11-17T02:22:00Z">
            <w:rPr>
              <w:rStyle w:val="CommentReference"/>
              <w:b w:val="0"/>
              <w:bCs w:val="0"/>
            </w:rPr>
          </w:rPrChange>
        </w:rPr>
        <w:commentReference w:id="272"/>
      </w:r>
    </w:p>
    <w:p w14:paraId="51AD4C07" w14:textId="5EA206CA" w:rsidR="003A1156" w:rsidRDefault="00392443" w:rsidP="00392443">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w:t>
      </w:r>
      <w:r w:rsidR="00241459">
        <w:t xml:space="preserve">elongation </w:t>
      </w:r>
      <w:r>
        <w:t xml:space="preserve">complex facilitates the purification of </w:t>
      </w:r>
      <w:r w:rsidR="00241459">
        <w:t>nascent transcripts in a highly specific manner, thereby enabling</w:t>
      </w:r>
      <w:r>
        <w:t xml:space="preserve"> us to more thoroughly characterize the dynamics of this transcriptional system and relate aspects of gene expression to the activity of Groucho. </w:t>
      </w:r>
      <w:ins w:id="275" w:author="Michael Chambers" w:date="2015-11-16T20:25:00Z">
        <w:r w:rsidR="00D952B4">
          <w:t xml:space="preserve">We </w:t>
        </w:r>
      </w:ins>
      <w:ins w:id="276" w:author="Michael Chambers" w:date="2015-11-16T20:28:00Z">
        <w:r w:rsidR="00D952B4">
          <w:t xml:space="preserve">find that chromatin-associated RNA is enriched for nascent transcripts, as evidenced by the increase in unspliced intronic content, a 5’ bias in read density, and </w:t>
        </w:r>
      </w:ins>
      <w:ins w:id="277" w:author="Michael Chambers" w:date="2015-11-16T20:29:00Z">
        <w:r w:rsidR="00D952B4">
          <w:t>enrichment for actively transcribed genes in early stages of development.</w:t>
        </w:r>
      </w:ins>
      <w:ins w:id="278" w:author="Michael Chambers" w:date="2015-11-16T20:27:00Z">
        <w:r w:rsidR="00D952B4">
          <w:t xml:space="preserve"> </w:t>
        </w:r>
      </w:ins>
      <w:ins w:id="279" w:author="Michael Chambers" w:date="2015-11-16T20:26:00Z">
        <w:r w:rsidR="00D952B4">
          <w:t xml:space="preserve"> </w:t>
        </w:r>
      </w:ins>
      <w:del w:id="280" w:author="Michael Chambers" w:date="2015-11-16T20:29:00Z">
        <w:r w:rsidDel="00D952B4">
          <w:delText>We observed that chromatin-associated pre-mRNA exhibits a modest</w:delText>
        </w:r>
      </w:del>
      <w:ins w:id="281" w:author="Michael Chambers" w:date="2015-11-16T20:29:00Z">
        <w:r w:rsidR="00D952B4">
          <w:t>In addition to a modest</w:t>
        </w:r>
      </w:ins>
      <w:r>
        <w:t xml:space="preserve"> 5’ bias throughout the gene body</w:t>
      </w:r>
      <w:ins w:id="282" w:author="Michael Chambers" w:date="2015-11-16T20:29:00Z">
        <w:r w:rsidR="00D952B4">
          <w:t>, nascent RNA exhibits a</w:t>
        </w:r>
      </w:ins>
      <w:del w:id="283" w:author="Michael Chambers" w:date="2015-11-16T20:24:00Z">
        <w:r w:rsidDel="00D952B4">
          <w:delText>,</w:delText>
        </w:r>
      </w:del>
      <w:r>
        <w:t xml:space="preserve"> </w:t>
      </w:r>
      <w:del w:id="284" w:author="Michael Chambers" w:date="2015-11-16T20:29:00Z">
        <w:r w:rsidDel="00D952B4">
          <w:delText>with a</w:delText>
        </w:r>
      </w:del>
      <w:ins w:id="285" w:author="Michael Chambers" w:date="2015-11-16T20:29:00Z">
        <w:r w:rsidR="00D952B4">
          <w:t>significant spike in transcript density</w:t>
        </w:r>
      </w:ins>
      <w:r>
        <w:t xml:space="preserve"> </w:t>
      </w:r>
      <w:del w:id="286" w:author="Michael Chambers" w:date="2015-11-16T20:30:00Z">
        <w:r w:rsidDel="00D952B4">
          <w:delText xml:space="preserve">density spike </w:delText>
        </w:r>
      </w:del>
      <w:r>
        <w:t xml:space="preserve">at the 5’ </w:t>
      </w:r>
      <w:r w:rsidR="00241459">
        <w:t>transcription start site</w:t>
      </w:r>
      <w:ins w:id="287" w:author="Michael Chambers" w:date="2015-11-16T20:30:00Z">
        <w:r w:rsidR="00D952B4">
          <w:t>,</w:t>
        </w:r>
      </w:ins>
      <w:r>
        <w:t xml:space="preserve"> likely corresponding to nascent transcript</w:t>
      </w:r>
      <w:ins w:id="288" w:author="Michael Chambers" w:date="2015-11-16T20:30:00Z">
        <w:r w:rsidR="00D952B4">
          <w:t>s</w:t>
        </w:r>
      </w:ins>
      <w:r>
        <w:t xml:space="preserve"> locked in stalled </w:t>
      </w:r>
      <w:ins w:id="289" w:author="Michael Chambers" w:date="2015-11-16T20:30:00Z">
        <w:r w:rsidR="00D952B4">
          <w:t xml:space="preserve">or slowed </w:t>
        </w:r>
      </w:ins>
      <w:r>
        <w:t xml:space="preserve">ternary </w:t>
      </w:r>
      <w:ins w:id="290" w:author="Michael Chambers" w:date="2015-11-16T20:30:00Z">
        <w:r w:rsidR="00D952B4">
          <w:t xml:space="preserve">PolII </w:t>
        </w:r>
      </w:ins>
      <w:r>
        <w:t>complexes.</w:t>
      </w:r>
      <w:r w:rsidR="00241459">
        <w:t xml:space="preserve"> Investigations of stalled PolII in the embryo have previously shown that in 2-4 hour embryos, 12% of all protein-coding genes have stalled promoter-proximal PolII </w:t>
      </w:r>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r w:rsidR="00241459">
        <w:t>.</w:t>
      </w:r>
      <w:r>
        <w:t xml:space="preserve"> </w:t>
      </w:r>
      <w:r w:rsidR="0061791A">
        <w:t>Additionally, p</w:t>
      </w:r>
      <w:r w:rsidR="00241459">
        <w:t xml:space="preserve">urification of chromatin-associated </w:t>
      </w:r>
      <w:del w:id="291" w:author="Michael Chambers" w:date="2015-11-16T20:30:00Z">
        <w:r w:rsidR="00241459" w:rsidDel="00D952B4">
          <w:delText xml:space="preserve">short </w:delText>
        </w:r>
      </w:del>
      <w:r w:rsidR="00241459">
        <w:t xml:space="preserve">RNA from </w:t>
      </w:r>
      <w:r w:rsidR="00241459">
        <w:rPr>
          <w:i/>
        </w:rPr>
        <w:t xml:space="preserve">Drosophila </w:t>
      </w:r>
      <w:r w:rsidR="00241459">
        <w:t xml:space="preserve">S2 cells </w:t>
      </w:r>
      <w:r w:rsidR="0061791A">
        <w:t>predicted</w:t>
      </w:r>
      <w:r w:rsidR="00241459">
        <w:t xml:space="preserve"> that </w:t>
      </w:r>
      <w:r w:rsidR="0061791A">
        <w:t>30% of protein-coding genes experienced some degree of PolII pausing</w:t>
      </w:r>
      <w:ins w:id="292" w:author="Michael Chambers" w:date="2015-11-16T20:31:00Z">
        <w:r w:rsidR="00D952B4">
          <w:t>, characterized by an enrichment of 5’ transcripts</w:t>
        </w:r>
      </w:ins>
      <w:r w:rsidR="00CC25A8">
        <w:t xml:space="preserve"> </w:t>
      </w:r>
      <w:r w:rsidR="00B2655B">
        <w:fldChar w:fldCharType="begin"/>
      </w:r>
      <w:r w:rsidR="00B2655B">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rsidR="00B2655B">
        <w:fldChar w:fldCharType="separate"/>
      </w:r>
      <w:r w:rsidR="00B2655B">
        <w:rPr>
          <w:noProof/>
        </w:rPr>
        <w:t>(Nechaev et al., 2010)</w:t>
      </w:r>
      <w:r w:rsidR="00B2655B">
        <w:fldChar w:fldCharType="end"/>
      </w:r>
      <w:r w:rsidR="0061791A">
        <w:t xml:space="preserve">. </w:t>
      </w:r>
    </w:p>
    <w:p w14:paraId="0FE7CE31" w14:textId="55A8E690" w:rsidR="00452672" w:rsidRDefault="00452672" w:rsidP="00392443">
      <w:pPr>
        <w:pStyle w:val="BodyText"/>
        <w:spacing w:line="480" w:lineRule="auto"/>
        <w:rPr>
          <w:ins w:id="293" w:author="Michael Chambers" w:date="2015-11-16T20:40:00Z"/>
        </w:rPr>
      </w:pPr>
      <w:r>
        <w:tab/>
        <w:t xml:space="preserve">The manner in which PolII pausing is utilized to regulate transcription remains poorly understood, though multiple non-exclusive mechanisms have been proposed, </w:t>
      </w:r>
      <w:del w:id="294" w:author="Michael Chambers" w:date="2015-11-16T20:31:00Z">
        <w:r w:rsidR="00974AF4" w:rsidDel="00D952B4">
          <w:delText>(</w:delText>
        </w:r>
        <w:r w:rsidDel="00D952B4">
          <w:delText xml:space="preserve">reviewed </w:delText>
        </w:r>
      </w:del>
      <w:r w:rsidR="00B2655B">
        <w:fldChar w:fldCharType="begin"/>
      </w:r>
      <w:r w:rsidR="00B2655B">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rsidR="00B2655B">
        <w:fldChar w:fldCharType="separate"/>
      </w:r>
      <w:r w:rsidR="00B2655B">
        <w:rPr>
          <w:noProof/>
        </w:rPr>
        <w:t>(Adelman and Lis, 2012)</w:t>
      </w:r>
      <w:r w:rsidR="00B2655B">
        <w:fldChar w:fldCharType="end"/>
      </w:r>
      <w:del w:id="295" w:author="Michael Chambers" w:date="2015-11-16T20:31:00Z">
        <w:r w:rsidR="0093726A" w:rsidDel="00D952B4">
          <w:delText>)</w:delText>
        </w:r>
      </w:del>
      <w:r w:rsidR="0093726A">
        <w:t>.</w:t>
      </w:r>
      <w:r>
        <w:t xml:space="preserve"> </w:t>
      </w:r>
      <w:r w:rsidR="00F37FD0">
        <w:t xml:space="preserve">One of these mechanisms </w:t>
      </w:r>
      <w:r>
        <w:t xml:space="preserve">posits that sustained </w:t>
      </w:r>
      <w:r w:rsidR="00974AF4">
        <w:t xml:space="preserve">or transient pausing facilitates the participation of </w:t>
      </w:r>
      <w:r w:rsidR="00F37FD0">
        <w:t>additional</w:t>
      </w:r>
      <w:r w:rsidR="00974AF4">
        <w:t xml:space="preserve"> regulatory elements in the determination of transcriptional activity</w:t>
      </w:r>
      <w:r w:rsidR="00C16C79">
        <w:t xml:space="preserve"> </w:t>
      </w:r>
      <w:r w:rsidR="00B2655B">
        <w:fldChar w:fldCharType="begin"/>
      </w:r>
      <w:r w:rsidR="00B2655B">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rsidR="00B2655B">
        <w:fldChar w:fldCharType="separate"/>
      </w:r>
      <w:r w:rsidR="00B2655B">
        <w:rPr>
          <w:noProof/>
        </w:rPr>
        <w:t>(Nechaev and Adelman, 2008)</w:t>
      </w:r>
      <w:r w:rsidR="00B2655B">
        <w:fldChar w:fldCharType="end"/>
      </w:r>
      <w:r w:rsidR="00974AF4">
        <w:t xml:space="preserve">. This allows the expression level of a gene to be regulated through multiple, independent pathways, </w:t>
      </w:r>
      <w:r w:rsidR="00F37FD0">
        <w:t xml:space="preserve">potentially at the behest of </w:t>
      </w:r>
      <w:r w:rsidR="00F37FD0">
        <w:lastRenderedPageBreak/>
        <w:t>independent signaling pathways</w:t>
      </w:r>
      <w:r w:rsidR="00C16C79">
        <w:t xml:space="preserve"> </w:t>
      </w:r>
      <w:r w:rsidR="00B2655B">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rsidR="00B2655B">
        <w:instrText xml:space="preserve"> ADDIN EN.CITE </w:instrText>
      </w:r>
      <w:r w:rsidR="00B2655B">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rsidR="00B2655B">
        <w:instrText xml:space="preserve"> ADDIN EN.CITE.DATA </w:instrText>
      </w:r>
      <w:r w:rsidR="00B2655B">
        <w:fldChar w:fldCharType="end"/>
      </w:r>
      <w:r w:rsidR="00B2655B">
        <w:fldChar w:fldCharType="separate"/>
      </w:r>
      <w:r w:rsidR="00B2655B">
        <w:rPr>
          <w:noProof/>
        </w:rPr>
        <w:t>(Blau et al., 1996)</w:t>
      </w:r>
      <w:r w:rsidR="00B2655B">
        <w:fldChar w:fldCharType="end"/>
      </w:r>
      <w:r w:rsidR="00F37FD0">
        <w:t xml:space="preserve">. Combinatorial control of gene expression is a common regulatory motif in eukaryotes, so it is feasible that the capability to exert influence over expression both before the </w:t>
      </w:r>
      <w:r w:rsidR="00C16C79">
        <w:t>assembly of the PolII complex as well as</w:t>
      </w:r>
      <w:r w:rsidR="00F37FD0">
        <w:t xml:space="preserve"> after transcription has began would be useful in such scenarios.</w:t>
      </w:r>
      <w:r w:rsidR="00561695">
        <w:t xml:space="preserve"> </w:t>
      </w:r>
      <w:r w:rsidR="00427CB5">
        <w:t xml:space="preserve">Members of the Rel family of transcription factors, of which the Groucho-interactor Dorsal is a member, have been found to promote both PolII pausing and release in mammals </w:t>
      </w:r>
      <w:r w:rsidR="00B2655B">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rsidR="00B2655B">
        <w:instrText xml:space="preserve"> ADDIN EN.CITE </w:instrText>
      </w:r>
      <w:r w:rsidR="00B2655B">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rsidR="00B2655B">
        <w:instrText xml:space="preserve"> ADDIN EN.CITE.DATA </w:instrText>
      </w:r>
      <w:r w:rsidR="00B2655B">
        <w:fldChar w:fldCharType="end"/>
      </w:r>
      <w:r w:rsidR="00B2655B">
        <w:fldChar w:fldCharType="separate"/>
      </w:r>
      <w:r w:rsidR="00B2655B">
        <w:rPr>
          <w:noProof/>
        </w:rPr>
        <w:t>(Barboric et al., 2001)</w:t>
      </w:r>
      <w:r w:rsidR="00B2655B">
        <w:fldChar w:fldCharType="end"/>
      </w:r>
      <w:r w:rsidR="00427CB5">
        <w:t>.</w:t>
      </w:r>
    </w:p>
    <w:p w14:paraId="76F11C40" w14:textId="0F12D7F8" w:rsidR="0029217D" w:rsidRDefault="00234863">
      <w:pPr>
        <w:pStyle w:val="BodyText"/>
        <w:spacing w:line="480" w:lineRule="auto"/>
        <w:rPr>
          <w:ins w:id="296" w:author="Michael Chambers" w:date="2015-11-16T21:35:00Z"/>
        </w:rPr>
      </w:pPr>
      <w:ins w:id="297" w:author="Michael Chambers" w:date="2015-11-16T20:40:00Z">
        <w:r>
          <w:tab/>
          <w:t xml:space="preserve">We find that Groucho-regulated genes are enriched for paused PolII </w:t>
        </w:r>
      </w:ins>
      <w:ins w:id="298" w:author="Michael Chambers" w:date="2015-11-16T20:41:00Z">
        <w:r>
          <w:t xml:space="preserve">in the early embryo, and that this correlation applies to both genes bound by Gro </w:t>
        </w:r>
      </w:ins>
      <w:ins w:id="299" w:author="Michael Chambers" w:date="2015-11-16T20:46:00Z">
        <w:r>
          <w:t xml:space="preserve">at each time window, </w:t>
        </w:r>
      </w:ins>
      <w:ins w:id="300" w:author="Michael Chambers" w:date="2015-11-16T20:41:00Z">
        <w:r>
          <w:t>as well as ge</w:t>
        </w:r>
        <w:r w:rsidR="00403370">
          <w:t>nes differentially expressed in Gro</w:t>
        </w:r>
      </w:ins>
      <w:ins w:id="301" w:author="Michael Chambers" w:date="2015-11-16T20:46:00Z">
        <w:r>
          <w:rPr>
            <w:i/>
          </w:rPr>
          <w:t xml:space="preserve"> </w:t>
        </w:r>
        <w:r w:rsidR="00E55905">
          <w:t xml:space="preserve">loss-of-function </w:t>
        </w:r>
      </w:ins>
      <w:ins w:id="302" w:author="Michael Chambers" w:date="2015-11-16T20:47:00Z">
        <w:r w:rsidR="00E55905">
          <w:t xml:space="preserve">and gain-of-function </w:t>
        </w:r>
      </w:ins>
      <w:ins w:id="303" w:author="Michael Chambers" w:date="2015-11-16T20:46:00Z">
        <w:r w:rsidR="005740A5">
          <w:t>embryos.</w:t>
        </w:r>
      </w:ins>
      <w:ins w:id="304" w:author="Michael Chambers" w:date="2015-11-16T21:00:00Z">
        <w:r w:rsidR="005740A5">
          <w:t xml:space="preserve"> In Gro loss-of-function embryos, </w:t>
        </w:r>
      </w:ins>
      <w:ins w:id="305" w:author="Michael Chambers" w:date="2015-11-16T21:34:00Z">
        <w:r w:rsidR="0029217D">
          <w:t xml:space="preserve">up-regulated </w:t>
        </w:r>
      </w:ins>
      <w:ins w:id="306" w:author="Michael Chambers" w:date="2015-11-16T21:35:00Z">
        <w:r w:rsidR="0029217D">
          <w:t xml:space="preserve">genes are enriched for stalled PolII, while down-regulated genes are enriched for active PolII. The converse is true in embryos overexpressing Gro. </w:t>
        </w:r>
      </w:ins>
      <w:ins w:id="307" w:author="Michael Chambers" w:date="2015-11-16T21:36:00Z">
        <w:r w:rsidR="0029217D">
          <w:t xml:space="preserve">PolII stalling in embryos has been hypothesized to </w:t>
        </w:r>
      </w:ins>
      <w:ins w:id="308" w:author="Michael Chambers" w:date="2015-11-16T21:37:00Z">
        <w:r w:rsidR="0029217D">
          <w:t>enable</w:t>
        </w:r>
      </w:ins>
      <w:ins w:id="309" w:author="Michael Chambers" w:date="2015-11-16T21:36:00Z">
        <w:r w:rsidR="0029217D">
          <w:t xml:space="preserve"> the </w:t>
        </w:r>
      </w:ins>
      <w:ins w:id="310" w:author="Michael Chambers" w:date="2015-11-16T21:49:00Z">
        <w:r w:rsidR="00550208">
          <w:t xml:space="preserve">rapid, </w:t>
        </w:r>
      </w:ins>
      <w:ins w:id="311" w:author="Michael Chambers" w:date="2015-11-16T21:36:00Z">
        <w:r w:rsidR="0029217D">
          <w:t xml:space="preserve">synchronous activation of genes across the embryo, as </w:t>
        </w:r>
      </w:ins>
      <w:ins w:id="312" w:author="Michael Chambers" w:date="2015-11-16T21:37:00Z">
        <w:r w:rsidR="0029217D">
          <w:t>opposed to stochastic activation observed from genes lacking poised PolII</w:t>
        </w:r>
      </w:ins>
      <w:ins w:id="313" w:author="Michael Chambers" w:date="2015-11-16T21:38:00Z">
        <w:r w:rsidR="0029217D">
          <w:t xml:space="preserve"> </w:t>
        </w:r>
      </w:ins>
      <w:r w:rsidR="00B2655B">
        <w:fldChar w:fldCharType="begin"/>
      </w:r>
      <w:r w:rsidR="00B2655B">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rsidR="00B2655B">
        <w:fldChar w:fldCharType="separate"/>
      </w:r>
      <w:r w:rsidR="00B2655B">
        <w:rPr>
          <w:noProof/>
        </w:rPr>
        <w:t>(Boettiger and Levine, 2009)</w:t>
      </w:r>
      <w:r w:rsidR="00B2655B">
        <w:fldChar w:fldCharType="end"/>
      </w:r>
      <w:ins w:id="314" w:author="Michael Chambers" w:date="2015-11-16T21:37:00Z">
        <w:r w:rsidR="0029217D">
          <w:t>.</w:t>
        </w:r>
      </w:ins>
      <w:ins w:id="315" w:author="Michael Chambers" w:date="2015-11-16T21:39:00Z">
        <w:r w:rsidR="00C60DD4">
          <w:t xml:space="preserve"> </w:t>
        </w:r>
      </w:ins>
      <w:ins w:id="316" w:author="Michael Chambers" w:date="2015-11-16T21:44:00Z">
        <w:r w:rsidR="00550208">
          <w:t xml:space="preserve">Given that </w:t>
        </w:r>
      </w:ins>
      <w:ins w:id="317" w:author="Michael Chambers" w:date="2015-11-16T21:39:00Z">
        <w:r w:rsidR="00550208">
          <w:t>g</w:t>
        </w:r>
        <w:r w:rsidR="00C60DD4">
          <w:t xml:space="preserve">enes possessing stalled PolII </w:t>
        </w:r>
      </w:ins>
      <w:ins w:id="318" w:author="Michael Chambers" w:date="2015-11-16T21:44:00Z">
        <w:r w:rsidR="00550208">
          <w:t>often continue to be expressed at high levels</w:t>
        </w:r>
      </w:ins>
      <w:ins w:id="319" w:author="Michael Chambers" w:date="2015-11-16T21:47:00Z">
        <w:r w:rsidR="00550208">
          <w:t xml:space="preserve"> </w:t>
        </w:r>
      </w:ins>
      <w:r w:rsidR="00B2655B">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rsidR="00B2655B">
        <w:instrText xml:space="preserve"> ADDIN EN.CITE </w:instrText>
      </w:r>
      <w:r w:rsidR="00B2655B">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rsidR="00B2655B">
        <w:instrText xml:space="preserve"> ADDIN EN.CITE.DATA </w:instrText>
      </w:r>
      <w:r w:rsidR="00B2655B">
        <w:fldChar w:fldCharType="end"/>
      </w:r>
      <w:r w:rsidR="00B2655B">
        <w:fldChar w:fldCharType="separate"/>
      </w:r>
      <w:r w:rsidR="00B2655B">
        <w:rPr>
          <w:noProof/>
        </w:rPr>
        <w:t>(Nechaev and Adelman, 2008; Rougvie and Lis, 1990)</w:t>
      </w:r>
      <w:r w:rsidR="00B2655B">
        <w:fldChar w:fldCharType="end"/>
      </w:r>
      <w:ins w:id="320" w:author="Michael Chambers" w:date="2015-11-16T21:44:00Z">
        <w:r w:rsidR="00550208">
          <w:t xml:space="preserve">, </w:t>
        </w:r>
      </w:ins>
      <w:ins w:id="321" w:author="Michael Chambers" w:date="2015-11-16T21:51:00Z">
        <w:r w:rsidR="00325FB4">
          <w:t xml:space="preserve">PolII </w:t>
        </w:r>
      </w:ins>
      <w:ins w:id="322" w:author="Michael Chambers" w:date="2015-11-16T21:44:00Z">
        <w:r w:rsidR="00550208">
          <w:t>stalling in Gro-regulated genes may</w:t>
        </w:r>
      </w:ins>
      <w:ins w:id="323" w:author="Michael Chambers" w:date="2015-11-16T21:49:00Z">
        <w:r w:rsidR="00550208">
          <w:t xml:space="preserve"> </w:t>
        </w:r>
      </w:ins>
      <w:ins w:id="324" w:author="Michael Chambers" w:date="2015-11-16T21:50:00Z">
        <w:r w:rsidR="00550208">
          <w:t xml:space="preserve">not be a primary mechanism of repression, but instead </w:t>
        </w:r>
      </w:ins>
      <w:ins w:id="325" w:author="Michael Chambers" w:date="2015-11-16T21:55:00Z">
        <w:r w:rsidR="00325FB4">
          <w:t>indicate</w:t>
        </w:r>
      </w:ins>
      <w:ins w:id="326" w:author="Michael Chambers" w:date="2015-11-16T21:50:00Z">
        <w:r w:rsidR="00325FB4">
          <w:t xml:space="preserve"> </w:t>
        </w:r>
      </w:ins>
      <w:ins w:id="327" w:author="Michael Chambers" w:date="2015-11-16T21:51:00Z">
        <w:r w:rsidR="00325FB4">
          <w:t>that these genes are primed for rapid activation once Gro-mediated repression is relieved.</w:t>
        </w:r>
      </w:ins>
      <w:ins w:id="328" w:author="Michael Chambers" w:date="2015-11-16T21:50:00Z">
        <w:r w:rsidR="00325FB4">
          <w:t xml:space="preserve"> </w:t>
        </w:r>
      </w:ins>
      <w:ins w:id="329" w:author="Michael Chambers" w:date="2015-11-16T21:56:00Z">
        <w:r w:rsidR="00325FB4">
          <w:t xml:space="preserve">The ability </w:t>
        </w:r>
      </w:ins>
      <w:ins w:id="330" w:author="Michael Chambers" w:date="2015-11-16T21:57:00Z">
        <w:r w:rsidR="00325FB4">
          <w:t>of</w:t>
        </w:r>
      </w:ins>
      <w:ins w:id="331" w:author="Michael Chambers" w:date="2015-11-16T21:56:00Z">
        <w:r w:rsidR="00325FB4">
          <w:t xml:space="preserve"> Gro-mediated repression to be rapidly </w:t>
        </w:r>
      </w:ins>
      <w:ins w:id="332" w:author="Michael Chambers" w:date="2015-11-16T21:57:00Z">
        <w:r w:rsidR="00325FB4">
          <w:t xml:space="preserve">reversible may </w:t>
        </w:r>
      </w:ins>
      <w:ins w:id="333" w:author="Michael Chambers" w:date="2015-11-16T21:58:00Z">
        <w:r w:rsidR="00325FB4">
          <w:t>be</w:t>
        </w:r>
      </w:ins>
      <w:ins w:id="334" w:author="Michael Chambers" w:date="2015-11-16T21:57:00Z">
        <w:r w:rsidR="00325FB4">
          <w:t xml:space="preserve"> an important </w:t>
        </w:r>
      </w:ins>
      <w:ins w:id="335" w:author="Michael Chambers" w:date="2015-11-16T21:58:00Z">
        <w:r w:rsidR="00325FB4">
          <w:t>aspect</w:t>
        </w:r>
      </w:ins>
      <w:ins w:id="336" w:author="Michael Chambers" w:date="2015-11-16T21:57:00Z">
        <w:r w:rsidR="00325FB4">
          <w:t xml:space="preserve"> of its activity </w:t>
        </w:r>
      </w:ins>
      <w:ins w:id="337" w:author="Michael Chambers" w:date="2015-11-16T21:58:00Z">
        <w:r w:rsidR="00325FB4">
          <w:t>in the</w:t>
        </w:r>
      </w:ins>
      <w:ins w:id="338" w:author="Michael Chambers" w:date="2015-11-16T21:57:00Z">
        <w:r w:rsidR="00325FB4">
          <w:t xml:space="preserve"> </w:t>
        </w:r>
      </w:ins>
      <w:ins w:id="339" w:author="Michael Chambers" w:date="2015-11-16T21:58:00Z">
        <w:r w:rsidR="00325FB4">
          <w:t>embryo.</w:t>
        </w:r>
      </w:ins>
    </w:p>
    <w:p w14:paraId="6CACF977" w14:textId="2FE68E26" w:rsidR="00614BCE" w:rsidRDefault="00614BCE">
      <w:pPr>
        <w:rPr>
          <w:ins w:id="340" w:author="Michael Chambers" w:date="2015-11-16T23:03:00Z"/>
        </w:rPr>
      </w:pPr>
      <w:ins w:id="341" w:author="Michael Chambers" w:date="2015-11-16T23:03:00Z">
        <w:r>
          <w:br w:type="page"/>
        </w:r>
      </w:ins>
    </w:p>
    <w:p w14:paraId="75291694" w14:textId="77777777" w:rsidR="00614BCE" w:rsidRPr="00FA3AF4" w:rsidRDefault="00614BCE" w:rsidP="00614BCE">
      <w:pPr>
        <w:spacing w:line="480" w:lineRule="auto"/>
        <w:rPr>
          <w:ins w:id="342" w:author="Michael Chambers" w:date="2015-11-16T23:03:00Z"/>
        </w:rPr>
      </w:pPr>
      <w:ins w:id="343" w:author="Michael Chambers" w:date="2015-11-16T23:03:00Z">
        <w:r>
          <w:rPr>
            <w:b/>
          </w:rPr>
          <w:lastRenderedPageBreak/>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immunoblot. Chromatin fractions were enriched for the histone H3 (green) and depleted for tubulin, which is predominately cytoplasmic (red).  </w:t>
        </w:r>
        <w:r>
          <w:rPr>
            <w:b/>
          </w:rPr>
          <w:t xml:space="preserve"> </w:t>
        </w:r>
      </w:ins>
    </w:p>
    <w:p w14:paraId="44541C3C" w14:textId="77777777" w:rsidR="00614BCE" w:rsidRDefault="00614BCE" w:rsidP="00614BCE">
      <w:pPr>
        <w:spacing w:line="480" w:lineRule="auto"/>
        <w:rPr>
          <w:ins w:id="344" w:author="Michael Chambers" w:date="2015-11-16T23:03:00Z"/>
          <w:b/>
        </w:rPr>
      </w:pPr>
      <w:ins w:id="345" w:author="Michael Chambers" w:date="2015-11-16T23:03:00Z">
        <w:r>
          <w:rPr>
            <w:b/>
          </w:rPr>
          <w:br w:type="page"/>
        </w:r>
      </w:ins>
    </w:p>
    <w:p w14:paraId="69CBF5FF" w14:textId="77777777" w:rsidR="00614BCE" w:rsidRDefault="00614BCE" w:rsidP="00614BCE">
      <w:pPr>
        <w:rPr>
          <w:ins w:id="346" w:author="Michael Chambers" w:date="2015-11-16T23:03:00Z"/>
          <w:b/>
        </w:rPr>
      </w:pPr>
      <w:ins w:id="347" w:author="Michael Chambers" w:date="2015-11-16T23:03:00Z">
        <w:r>
          <w:rPr>
            <w:b/>
          </w:rPr>
          <w:lastRenderedPageBreak/>
          <w:t>Fig. 3-1</w:t>
        </w:r>
        <w:r>
          <w:rPr>
            <w:b/>
            <w:noProof/>
            <w:rPrChange w:id="348">
              <w:rPr>
                <w:noProof/>
              </w:rPr>
            </w:rPrChange>
          </w:rPr>
          <w:drawing>
            <wp:inline distT="0" distB="0" distL="0" distR="0" wp14:anchorId="2C547CA9" wp14:editId="403F24C7">
              <wp:extent cx="5939155" cy="7684770"/>
              <wp:effectExtent l="0" t="0" r="0" b="0"/>
              <wp:docPr id="2" name="Picture 2"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ins>
    </w:p>
    <w:p w14:paraId="50A92D6C" w14:textId="77777777" w:rsidR="00614BCE" w:rsidRDefault="00614BCE" w:rsidP="00614BCE">
      <w:pPr>
        <w:rPr>
          <w:ins w:id="349" w:author="Michael Chambers" w:date="2015-11-16T23:03:00Z"/>
          <w:b/>
        </w:rPr>
      </w:pPr>
      <w:ins w:id="350" w:author="Michael Chambers" w:date="2015-11-16T23:03:00Z">
        <w:r>
          <w:rPr>
            <w:b/>
          </w:rPr>
          <w:br w:type="page"/>
        </w:r>
      </w:ins>
    </w:p>
    <w:p w14:paraId="054076C2" w14:textId="77777777" w:rsidR="00614BCE" w:rsidRPr="003E5B8F" w:rsidRDefault="00614BCE" w:rsidP="00614BCE">
      <w:pPr>
        <w:spacing w:line="480" w:lineRule="auto"/>
        <w:rPr>
          <w:ins w:id="351" w:author="Michael Chambers" w:date="2015-11-16T23:03:00Z"/>
        </w:rPr>
      </w:pPr>
      <w:ins w:id="352" w:author="Michael Chambers" w:date="2015-11-16T23:03:00Z">
        <w:r>
          <w:rPr>
            <w:b/>
          </w:rPr>
          <w:lastRenderedPageBreak/>
          <w:t xml:space="preserve">Figure 3-2. Nascent RNA is enriched for reads originating from the 5’ end of transcripts and depleted for 3’ transcript reads. </w:t>
        </w:r>
        <w:r>
          <w:t>The distribution of mappable sequencing reads generated via RNA-seq of chromatin-associated RNA was calculated for each expressed gene. Gene distributions were then normalized for total gene length and expression level. The resulting metagene distribution shows a strong increase in read density arising from 5’ portions of expressed genes, consistent with the isolation of incompletely transcribed transcripts.</w:t>
        </w:r>
      </w:ins>
    </w:p>
    <w:p w14:paraId="1518A0E2" w14:textId="77777777" w:rsidR="00614BCE" w:rsidRDefault="00614BCE" w:rsidP="00614BCE">
      <w:pPr>
        <w:spacing w:line="480" w:lineRule="auto"/>
        <w:rPr>
          <w:ins w:id="353" w:author="Michael Chambers" w:date="2015-11-16T23:03:00Z"/>
          <w:b/>
        </w:rPr>
      </w:pPr>
      <w:ins w:id="354" w:author="Michael Chambers" w:date="2015-11-16T23:03:00Z">
        <w:r>
          <w:rPr>
            <w:b/>
          </w:rPr>
          <w:br w:type="page"/>
        </w:r>
      </w:ins>
    </w:p>
    <w:p w14:paraId="6CE0BE9D" w14:textId="77777777" w:rsidR="00614BCE" w:rsidRDefault="00614BCE" w:rsidP="00614BCE">
      <w:pPr>
        <w:rPr>
          <w:ins w:id="355" w:author="Michael Chambers" w:date="2015-11-16T23:03:00Z"/>
          <w:b/>
        </w:rPr>
      </w:pPr>
      <w:ins w:id="356" w:author="Michael Chambers" w:date="2015-11-16T23:03:00Z">
        <w:r>
          <w:rPr>
            <w:b/>
          </w:rPr>
          <w:lastRenderedPageBreak/>
          <w:t>Fig. 3-2</w:t>
        </w:r>
        <w:r>
          <w:rPr>
            <w:b/>
            <w:noProof/>
            <w:rPrChange w:id="357">
              <w:rPr>
                <w:noProof/>
              </w:rPr>
            </w:rPrChange>
          </w:rPr>
          <w:drawing>
            <wp:inline distT="0" distB="0" distL="0" distR="0" wp14:anchorId="5172C7C6" wp14:editId="3B66DCD5">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ins>
    </w:p>
    <w:p w14:paraId="04FD75F0" w14:textId="77777777" w:rsidR="00614BCE" w:rsidRDefault="00614BCE" w:rsidP="00614BCE">
      <w:pPr>
        <w:rPr>
          <w:ins w:id="358" w:author="Michael Chambers" w:date="2015-11-16T23:03:00Z"/>
          <w:b/>
        </w:rPr>
      </w:pPr>
      <w:ins w:id="359" w:author="Michael Chambers" w:date="2015-11-16T23:03:00Z">
        <w:r>
          <w:rPr>
            <w:b/>
          </w:rPr>
          <w:br w:type="page"/>
        </w:r>
      </w:ins>
    </w:p>
    <w:p w14:paraId="0AA2370E" w14:textId="6A25D3BA" w:rsidR="00614BCE" w:rsidRPr="00995092" w:rsidRDefault="00614BCE" w:rsidP="00614BCE">
      <w:pPr>
        <w:spacing w:line="480" w:lineRule="auto"/>
        <w:rPr>
          <w:ins w:id="360" w:author="Michael Chambers" w:date="2015-11-16T23:03:00Z"/>
        </w:rPr>
      </w:pPr>
      <w:ins w:id="361" w:author="Michael Chambers" w:date="2015-11-16T23:03:00Z">
        <w:r>
          <w:rPr>
            <w:b/>
          </w:rPr>
          <w:lastRenderedPageBreak/>
          <w:t xml:space="preserve">Figure 3-3. Chromatin-associated RNAs are enriched for unspliced introns. </w:t>
        </w:r>
        <w:r>
          <w:t xml:space="preserve">Cotranscriptional splicing is widespread in </w:t>
        </w:r>
        <w:r>
          <w:rPr>
            <w:i/>
          </w:rPr>
          <w:t xml:space="preserve">Drosophila, </w:t>
        </w:r>
        <w:r>
          <w:t xml:space="preserve">with the majority of introns being cotranscriptionally processed; some introns are known to be spliced post-transcriptionally </w:t>
        </w:r>
      </w:ins>
      <w:r w:rsidR="00B2655B">
        <w:fldChar w:fldCharType="begin"/>
      </w:r>
      <w:r w:rsidR="00B2655B">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rsidR="00B2655B">
        <w:fldChar w:fldCharType="separate"/>
      </w:r>
      <w:r w:rsidR="00B2655B">
        <w:rPr>
          <w:noProof/>
        </w:rPr>
        <w:t>(Khodor et al., 2011)</w:t>
      </w:r>
      <w:r w:rsidR="00B2655B">
        <w:fldChar w:fldCharType="end"/>
      </w:r>
      <w:ins w:id="362" w:author="Michael Chambers" w:date="2015-11-16T23:03:00Z">
        <w:r>
          <w:t xml:space="preserve">. Chromatin-associated RNA remains enriched for intronic content compared to poly(A)-selected mRNA obtained at the same embryonic stages. Over twice as much chromatin-associated RNA maps to intronic sequences as compared to poly(A)-selected (35% vs. 13%), indicating that these samples are enriched for nascent transcripts. </w:t>
        </w:r>
      </w:ins>
    </w:p>
    <w:p w14:paraId="0C26D6C7" w14:textId="77777777" w:rsidR="00614BCE" w:rsidRDefault="00614BCE" w:rsidP="00614BCE">
      <w:pPr>
        <w:spacing w:line="480" w:lineRule="auto"/>
        <w:rPr>
          <w:ins w:id="363" w:author="Michael Chambers" w:date="2015-11-16T23:03:00Z"/>
          <w:b/>
        </w:rPr>
      </w:pPr>
      <w:ins w:id="364" w:author="Michael Chambers" w:date="2015-11-16T23:03:00Z">
        <w:r>
          <w:rPr>
            <w:b/>
          </w:rPr>
          <w:br w:type="page"/>
        </w:r>
      </w:ins>
    </w:p>
    <w:p w14:paraId="490A36BB" w14:textId="77777777" w:rsidR="00614BCE" w:rsidRPr="00F558A3" w:rsidRDefault="00614BCE" w:rsidP="00614BCE">
      <w:pPr>
        <w:rPr>
          <w:ins w:id="365" w:author="Michael Chambers" w:date="2015-11-16T23:03:00Z"/>
          <w:b/>
        </w:rPr>
      </w:pPr>
      <w:ins w:id="366" w:author="Michael Chambers" w:date="2015-11-16T23:03:00Z">
        <w:r>
          <w:rPr>
            <w:b/>
          </w:rPr>
          <w:lastRenderedPageBreak/>
          <w:t>Fig. 3-3</w:t>
        </w:r>
        <w:r>
          <w:rPr>
            <w:b/>
            <w:noProof/>
            <w:rPrChange w:id="367">
              <w:rPr>
                <w:noProof/>
              </w:rPr>
            </w:rPrChange>
          </w:rPr>
          <w:drawing>
            <wp:inline distT="0" distB="0" distL="0" distR="0" wp14:anchorId="7432B26A" wp14:editId="57F380F2">
              <wp:extent cx="5939155" cy="7684770"/>
              <wp:effectExtent l="0" t="0" r="0" b="0"/>
              <wp:docPr id="12" name="Picture 12"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ins>
    </w:p>
    <w:p w14:paraId="27E284BE" w14:textId="77777777" w:rsidR="00614BCE" w:rsidRDefault="00614BCE" w:rsidP="00614BCE">
      <w:pPr>
        <w:rPr>
          <w:ins w:id="368" w:author="Michael Chambers" w:date="2015-11-16T23:03:00Z"/>
          <w:b/>
        </w:rPr>
      </w:pPr>
    </w:p>
    <w:p w14:paraId="380B3A93" w14:textId="77777777" w:rsidR="00614BCE" w:rsidRPr="000D231F" w:rsidRDefault="00614BCE" w:rsidP="00614BCE">
      <w:pPr>
        <w:spacing w:line="480" w:lineRule="auto"/>
        <w:rPr>
          <w:ins w:id="369" w:author="Michael Chambers" w:date="2015-11-16T23:03:00Z"/>
          <w:b/>
        </w:rPr>
      </w:pPr>
      <w:ins w:id="370" w:author="Michael Chambers" w:date="2015-11-16T23:03:00Z">
        <w:r>
          <w:rPr>
            <w:b/>
          </w:rPr>
          <w:br w:type="page"/>
        </w:r>
        <w:r>
          <w:rPr>
            <w:b/>
          </w:rPr>
          <w:lastRenderedPageBreak/>
          <w:t xml:space="preserve">Figure 3-4. Chromatin-associated RNA samples present a significantly different transcriptional profile in comparison to poly(A)-selected RNA. </w:t>
        </w:r>
        <w:r>
          <w:t>Principal component analysis was performed to compare nascent-seq transcriptome profiles to the wild-type and Gro mutant embryos presented in Chapter II. This technique allows the visualization of global correlation of largely multidimensional data in two dimensions. Each point represents a transcriptome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nascent-seq samples differ significantly from poly(A)+ RNA-seq samples, with the x-axis discriminating the two types of RNA. The y-axis encompasses the second largest contributor of variance between samples, in this case the developmental stage of the transcriptome being profiled.</w:t>
        </w:r>
      </w:ins>
    </w:p>
    <w:p w14:paraId="21D2F32B" w14:textId="77777777" w:rsidR="00614BCE" w:rsidRDefault="00614BCE" w:rsidP="00614BCE">
      <w:pPr>
        <w:spacing w:line="480" w:lineRule="auto"/>
        <w:rPr>
          <w:ins w:id="371" w:author="Michael Chambers" w:date="2015-11-16T23:03:00Z"/>
          <w:b/>
        </w:rPr>
      </w:pPr>
      <w:ins w:id="372" w:author="Michael Chambers" w:date="2015-11-16T23:03:00Z">
        <w:r>
          <w:rPr>
            <w:b/>
          </w:rPr>
          <w:br w:type="page"/>
        </w:r>
      </w:ins>
    </w:p>
    <w:p w14:paraId="34C78353" w14:textId="77777777" w:rsidR="00614BCE" w:rsidRDefault="00614BCE" w:rsidP="00614BCE">
      <w:pPr>
        <w:rPr>
          <w:ins w:id="373" w:author="Michael Chambers" w:date="2015-11-16T23:03:00Z"/>
          <w:b/>
        </w:rPr>
      </w:pPr>
      <w:ins w:id="374" w:author="Michael Chambers" w:date="2015-11-16T23:03:00Z">
        <w:r>
          <w:rPr>
            <w:b/>
          </w:rPr>
          <w:lastRenderedPageBreak/>
          <w:t>Fig. 3-4</w:t>
        </w:r>
        <w:r>
          <w:rPr>
            <w:b/>
            <w:noProof/>
            <w:rPrChange w:id="375">
              <w:rPr>
                <w:noProof/>
              </w:rPr>
            </w:rPrChange>
          </w:rPr>
          <w:drawing>
            <wp:inline distT="0" distB="0" distL="0" distR="0" wp14:anchorId="33A6A83E" wp14:editId="1B9134AF">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ins>
    </w:p>
    <w:p w14:paraId="6505E4A9" w14:textId="77777777" w:rsidR="00614BCE" w:rsidRDefault="00614BCE" w:rsidP="00614BCE">
      <w:pPr>
        <w:rPr>
          <w:ins w:id="376" w:author="Michael Chambers" w:date="2015-11-16T23:03:00Z"/>
          <w:b/>
        </w:rPr>
      </w:pPr>
      <w:ins w:id="377" w:author="Michael Chambers" w:date="2015-11-16T23:03:00Z">
        <w:r>
          <w:rPr>
            <w:b/>
          </w:rPr>
          <w:br w:type="page"/>
        </w:r>
      </w:ins>
    </w:p>
    <w:p w14:paraId="2E221B9C" w14:textId="77777777" w:rsidR="00614BCE" w:rsidRPr="00370B0A" w:rsidRDefault="00614BCE" w:rsidP="00614BCE">
      <w:pPr>
        <w:spacing w:line="480" w:lineRule="auto"/>
        <w:rPr>
          <w:ins w:id="378" w:author="Michael Chambers" w:date="2015-11-16T23:03:00Z"/>
        </w:rPr>
      </w:pPr>
      <w:ins w:id="379" w:author="Michael Chambers" w:date="2015-11-16T23:03:00Z">
        <w:r>
          <w:rPr>
            <w:b/>
          </w:rPr>
          <w:lastRenderedPageBreak/>
          <w:t xml:space="preserve">Figure 3-5. A small number of transcripts are significantly over-represented in chromatin-associated RNA. </w:t>
        </w:r>
        <w:r>
          <w:t xml:space="preserve">The nascent-seq and poly(A)+ RNA-seq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nascent-seq FPKM to poly(A)+ FPKM; blue indicating a larger disparity in expression value. Many genes exhibit significant changes in transcript level, with a small number of genes (dark blue) corresponding to several RNA species highly overrepresented in the nascent-seq transcriptomes. </w:t>
        </w:r>
      </w:ins>
    </w:p>
    <w:p w14:paraId="6D89FEF2" w14:textId="77777777" w:rsidR="00614BCE" w:rsidRDefault="00614BCE" w:rsidP="00614BCE">
      <w:pPr>
        <w:spacing w:line="480" w:lineRule="auto"/>
        <w:rPr>
          <w:ins w:id="380" w:author="Michael Chambers" w:date="2015-11-16T23:03:00Z"/>
          <w:b/>
        </w:rPr>
      </w:pPr>
      <w:ins w:id="381" w:author="Michael Chambers" w:date="2015-11-16T23:03:00Z">
        <w:r>
          <w:rPr>
            <w:b/>
          </w:rPr>
          <w:br w:type="page"/>
        </w:r>
      </w:ins>
    </w:p>
    <w:p w14:paraId="62066A7F" w14:textId="77777777" w:rsidR="00614BCE" w:rsidRDefault="00614BCE" w:rsidP="00614BCE">
      <w:pPr>
        <w:rPr>
          <w:ins w:id="382" w:author="Michael Chambers" w:date="2015-11-16T23:03:00Z"/>
          <w:b/>
        </w:rPr>
      </w:pPr>
      <w:ins w:id="383" w:author="Michael Chambers" w:date="2015-11-16T23:03:00Z">
        <w:r>
          <w:rPr>
            <w:b/>
          </w:rPr>
          <w:lastRenderedPageBreak/>
          <w:t>Fig. 3-5</w:t>
        </w:r>
        <w:r>
          <w:rPr>
            <w:b/>
            <w:noProof/>
            <w:rPrChange w:id="384">
              <w:rPr>
                <w:noProof/>
              </w:rPr>
            </w:rPrChange>
          </w:rPr>
          <w:drawing>
            <wp:inline distT="0" distB="0" distL="0" distR="0" wp14:anchorId="2C9ECF1A" wp14:editId="637BF4C1">
              <wp:extent cx="5943600" cy="7683500"/>
              <wp:effectExtent l="0" t="0" r="0" b="0"/>
              <wp:docPr id="3" name="Picture 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ins>
    </w:p>
    <w:p w14:paraId="2B306939" w14:textId="77777777" w:rsidR="00614BCE" w:rsidRDefault="00614BCE" w:rsidP="00614BCE">
      <w:pPr>
        <w:rPr>
          <w:ins w:id="385" w:author="Michael Chambers" w:date="2015-11-16T23:03:00Z"/>
          <w:b/>
        </w:rPr>
      </w:pPr>
      <w:ins w:id="386" w:author="Michael Chambers" w:date="2015-11-16T23:03:00Z">
        <w:r>
          <w:rPr>
            <w:b/>
          </w:rPr>
          <w:br w:type="page"/>
        </w:r>
      </w:ins>
    </w:p>
    <w:p w14:paraId="7B417670" w14:textId="77777777" w:rsidR="00614BCE" w:rsidRDefault="00614BCE" w:rsidP="00614BCE">
      <w:pPr>
        <w:spacing w:line="480" w:lineRule="auto"/>
        <w:rPr>
          <w:ins w:id="387" w:author="Michael Chambers" w:date="2015-11-16T23:03:00Z"/>
          <w:b/>
        </w:rPr>
      </w:pPr>
      <w:ins w:id="388" w:author="Michael Chambers" w:date="2015-11-16T23:03:00Z">
        <w:r>
          <w:rPr>
            <w:b/>
          </w:rPr>
          <w:lastRenderedPageBreak/>
          <w:t xml:space="preserve">Figure 3.6. Nascent transcript abundance differs broadly from mature polyadenylated transcripts. (A) </w:t>
        </w:r>
        <w:r>
          <w:t xml:space="preserve">Comparison of normalized transcript abundance between nascent and poly(A)+ RNA reveals 40-50% of transcripts are either over- or under-represented in nascent samples compared to mature mRNA across all timepoints. </w:t>
        </w:r>
        <w:r>
          <w:rPr>
            <w:b/>
          </w:rPr>
          <w:t xml:space="preserve">(B) </w:t>
        </w:r>
        <w:r>
          <w:t>Over- and under-represented transcripts from the first timepoint were analyzed for enrichment of spatial expression categories (ImaGo Database, Berkeley Drosophila Genome Project). Over half of under-represented transcripts are classified as being primarily maternally deposited. These transcripts are already present in the embryo and are often not significantly zygotically transcribed, and so should be under-represented in nascent RNA. Transcripts over-represented in nascent RNA are enriched for categories of spatially-restricted expression within the embryo, many of which should be actively transcribed during early embryogenesis.</w:t>
        </w:r>
        <w:r>
          <w:rPr>
            <w:b/>
          </w:rPr>
          <w:br w:type="page"/>
        </w:r>
      </w:ins>
    </w:p>
    <w:p w14:paraId="19699283" w14:textId="77777777" w:rsidR="00614BCE" w:rsidRDefault="00614BCE" w:rsidP="00614BCE">
      <w:pPr>
        <w:rPr>
          <w:ins w:id="389" w:author="Michael Chambers" w:date="2015-11-16T23:03:00Z"/>
          <w:b/>
        </w:rPr>
      </w:pPr>
      <w:ins w:id="390" w:author="Michael Chambers" w:date="2015-11-16T23:03:00Z">
        <w:r>
          <w:rPr>
            <w:b/>
          </w:rPr>
          <w:t>Fig. 3-6</w:t>
        </w:r>
        <w:r>
          <w:rPr>
            <w:b/>
            <w:noProof/>
            <w:rPrChange w:id="391">
              <w:rPr>
                <w:noProof/>
              </w:rPr>
            </w:rPrChange>
          </w:rPr>
          <w:drawing>
            <wp:inline distT="0" distB="0" distL="0" distR="0" wp14:anchorId="256987ED" wp14:editId="5C905395">
              <wp:extent cx="5936615" cy="7683500"/>
              <wp:effectExtent l="0" t="0" r="0" b="0"/>
              <wp:docPr id="4" name="Picture 4"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ins>
    </w:p>
    <w:p w14:paraId="02266DC1" w14:textId="2AD96370" w:rsidR="00614BCE" w:rsidRPr="00832E29" w:rsidRDefault="00614BCE" w:rsidP="00614BCE">
      <w:pPr>
        <w:pStyle w:val="BodyText"/>
        <w:spacing w:line="480" w:lineRule="auto"/>
        <w:rPr>
          <w:ins w:id="392" w:author="Michael Chambers" w:date="2015-11-16T23:03:00Z"/>
        </w:rPr>
      </w:pPr>
      <w:ins w:id="393" w:author="Michael Chambers" w:date="2015-11-16T23:03:00Z">
        <w:r>
          <w:rPr>
            <w:b/>
          </w:rPr>
          <w:t xml:space="preserve">Figure 3-7. Groucho regulated genes are enriched for stalled PolII. </w:t>
        </w:r>
        <w:r>
          <w:t xml:space="preserve">Published data classifying all Drosophila genes into four categories of PolII enrichment or depletion in 2 - 4 hour embryos was used to classify all Groucho-regulated genes at each timepoint </w:t>
        </w:r>
      </w:ins>
      <w:r w:rsidR="00B2655B">
        <w:fldChar w:fldCharType="begin"/>
      </w:r>
      <w:r w:rsidR="00B2655B">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rsidR="00B2655B">
        <w:fldChar w:fldCharType="separate"/>
      </w:r>
      <w:r w:rsidR="00B2655B">
        <w:rPr>
          <w:noProof/>
        </w:rPr>
        <w:t>(Zeitlinger et al., 2007)</w:t>
      </w:r>
      <w:r w:rsidR="00B2655B">
        <w:fldChar w:fldCharType="end"/>
      </w:r>
      <w:ins w:id="394" w:author="Michael Chambers" w:date="2015-11-16T23:03:00Z">
        <w:r>
          <w:t xml:space="preserve">. </w:t>
        </w:r>
        <w:r>
          <w:rPr>
            <w:b/>
          </w:rPr>
          <w:t>(A)</w:t>
        </w:r>
        <w:r>
          <w:t xml:space="preserve"> Between 18 and 22% of all genes with internal or adjacent Gro binding were found to contain stalled PolII. Stalled PolII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Genes differentially expressed in Gro loss-of-function embryos are enriched for classes of PolII stalling dependent on their response to loss of Gro. Genes up-regulated in loss-of-function embryos (potential Gro-repressed genes) are enriched for stalled PolII, while down-regulated genes are enriched for active PolII. This latter result likely arises from the fact that these genes are at least moderately expressed in wild-type embryos and so enriched for active PolII. These genes become repressed by ectopic expression of a secondary repressor that becomes derepressed in Gro loss-of-function embryos.</w:t>
        </w:r>
      </w:ins>
    </w:p>
    <w:p w14:paraId="174D4781" w14:textId="77777777" w:rsidR="00614BCE" w:rsidRDefault="00614BCE" w:rsidP="00614BCE">
      <w:pPr>
        <w:pStyle w:val="BodyText"/>
        <w:spacing w:line="480" w:lineRule="auto"/>
        <w:rPr>
          <w:ins w:id="395" w:author="Michael Chambers" w:date="2015-11-16T23:03:00Z"/>
        </w:rPr>
      </w:pPr>
      <w:ins w:id="396" w:author="Michael Chambers" w:date="2015-11-16T23:03:00Z">
        <w:r>
          <w:br w:type="page"/>
        </w:r>
        <w:r w:rsidRPr="004F5A7B">
          <w:rPr>
            <w:b/>
            <w:rPrChange w:id="397" w:author="Michael Chambers" w:date="2015-11-17T02:22:00Z">
              <w:rPr/>
            </w:rPrChange>
          </w:rPr>
          <w:t>Fig. 3-7</w:t>
        </w:r>
        <w:r>
          <w:rPr>
            <w:noProof/>
          </w:rPr>
          <w:drawing>
            <wp:inline distT="0" distB="0" distL="0" distR="0" wp14:anchorId="27E355B8" wp14:editId="575C3E79">
              <wp:extent cx="5943600" cy="7686040"/>
              <wp:effectExtent l="0" t="0" r="0" b="0"/>
              <wp:docPr id="5" name="Picture 5"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ins>
    </w:p>
    <w:p w14:paraId="0ABCD0CC" w14:textId="77777777" w:rsidR="00614BCE" w:rsidRPr="00527B37" w:rsidRDefault="00614BCE" w:rsidP="00614BCE">
      <w:pPr>
        <w:spacing w:line="480" w:lineRule="auto"/>
        <w:rPr>
          <w:ins w:id="398" w:author="Michael Chambers" w:date="2015-11-16T23:03:00Z"/>
        </w:rPr>
      </w:pPr>
      <w:ins w:id="399" w:author="Michael Chambers" w:date="2015-11-16T23:03:00Z">
        <w:r>
          <w:rPr>
            <w:b/>
          </w:rPr>
          <w:t xml:space="preserve">Figure 3-8. Genes responsive to changes in Groucho level exhibit increased accumulation of promoter-proximal transcript. </w:t>
        </w:r>
        <w:r>
          <w:t>Transcript density across all expressed genes was calculated independently for genes exhibiting diferent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ins>
    </w:p>
    <w:p w14:paraId="08A2DDAE" w14:textId="77777777" w:rsidR="00614BCE" w:rsidRDefault="00614BCE" w:rsidP="00614BCE">
      <w:pPr>
        <w:spacing w:line="480" w:lineRule="auto"/>
        <w:rPr>
          <w:ins w:id="400" w:author="Michael Chambers" w:date="2015-11-16T23:03:00Z"/>
          <w:b/>
        </w:rPr>
      </w:pPr>
      <w:ins w:id="401" w:author="Michael Chambers" w:date="2015-11-16T23:03:00Z">
        <w:r>
          <w:rPr>
            <w:b/>
          </w:rPr>
          <w:br w:type="page"/>
        </w:r>
      </w:ins>
    </w:p>
    <w:p w14:paraId="6B1F1F32" w14:textId="77777777" w:rsidR="00614BCE" w:rsidRDefault="00614BCE" w:rsidP="00614BCE">
      <w:pPr>
        <w:rPr>
          <w:ins w:id="402" w:author="Michael Chambers" w:date="2015-11-16T23:03:00Z"/>
          <w:b/>
        </w:rPr>
      </w:pPr>
      <w:ins w:id="403" w:author="Michael Chambers" w:date="2015-11-16T23:03:00Z">
        <w:r>
          <w:rPr>
            <w:b/>
          </w:rPr>
          <w:t>Fig. 3-8</w:t>
        </w:r>
        <w:r>
          <w:rPr>
            <w:b/>
            <w:noProof/>
            <w:rPrChange w:id="404">
              <w:rPr>
                <w:noProof/>
              </w:rPr>
            </w:rPrChange>
          </w:rPr>
          <w:drawing>
            <wp:inline distT="0" distB="0" distL="0" distR="0" wp14:anchorId="08D57E81" wp14:editId="0162C67A">
              <wp:extent cx="5943600" cy="7686040"/>
              <wp:effectExtent l="0" t="0" r="0" b="0"/>
              <wp:docPr id="7" name="Picture 7"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ins>
    </w:p>
    <w:p w14:paraId="23FCA9D7" w14:textId="77777777" w:rsidR="00614BCE" w:rsidRDefault="00614BCE" w:rsidP="00614BCE">
      <w:pPr>
        <w:rPr>
          <w:ins w:id="405" w:author="Michael Chambers" w:date="2015-11-16T23:03:00Z"/>
          <w:b/>
        </w:rPr>
      </w:pPr>
    </w:p>
    <w:p w14:paraId="2F0C6D81" w14:textId="77777777" w:rsidR="00614BCE" w:rsidRDefault="00614BCE" w:rsidP="00614BCE">
      <w:pPr>
        <w:rPr>
          <w:ins w:id="406" w:author="Michael Chambers" w:date="2015-11-16T23:03:00Z"/>
          <w:b/>
        </w:rPr>
      </w:pPr>
      <w:ins w:id="407" w:author="Michael Chambers" w:date="2015-11-16T23:03:00Z">
        <w:r>
          <w:rPr>
            <w:b/>
          </w:rPr>
          <w:t>Table 3-1. Primers for rRNA depletion of embryonic total-RNA.</w:t>
        </w:r>
      </w:ins>
    </w:p>
    <w:p w14:paraId="0AD1C3E2" w14:textId="77777777" w:rsidR="00614BCE" w:rsidRDefault="00614BCE" w:rsidP="00614BCE">
      <w:pPr>
        <w:rPr>
          <w:ins w:id="408" w:author="Michael Chambers" w:date="2015-11-16T23:03:00Z"/>
          <w:b/>
        </w:rPr>
      </w:pPr>
      <w:ins w:id="409" w:author="Michael Chambers" w:date="2015-11-16T23:03:00Z">
        <w:r>
          <w:rPr>
            <w:b/>
          </w:rPr>
          <w:br w:type="page"/>
        </w:r>
      </w:ins>
    </w:p>
    <w:p w14:paraId="6B233B31" w14:textId="141780D6" w:rsidR="00614BCE" w:rsidRDefault="00614BCE" w:rsidP="00614BCE">
      <w:pPr>
        <w:rPr>
          <w:ins w:id="410" w:author="Michael Chambers" w:date="2015-11-16T23:04:00Z"/>
          <w:b/>
        </w:rPr>
      </w:pPr>
      <w:ins w:id="411" w:author="Michael Chambers" w:date="2015-11-16T23:04:00Z">
        <w:r>
          <w:rPr>
            <w:b/>
          </w:rPr>
          <w:t>Table 3-1</w:t>
        </w:r>
        <w:r>
          <w:rPr>
            <w:b/>
            <w:noProof/>
            <w:rPrChange w:id="412">
              <w:rPr>
                <w:noProof/>
              </w:rPr>
            </w:rPrChange>
          </w:rPr>
          <w:drawing>
            <wp:inline distT="0" distB="0" distL="0" distR="0" wp14:anchorId="41A2B7A5" wp14:editId="1A6BFDB3">
              <wp:extent cx="5943600" cy="7686040"/>
              <wp:effectExtent l="0" t="0" r="0" b="0"/>
              <wp:docPr id="8" name="Picture 8"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ins>
    </w:p>
    <w:p w14:paraId="3AE8198D" w14:textId="77777777" w:rsidR="00734F32" w:rsidRPr="00234863" w:rsidRDefault="00734F32" w:rsidP="00392443">
      <w:pPr>
        <w:pStyle w:val="BodyText"/>
        <w:spacing w:line="480" w:lineRule="auto"/>
      </w:pPr>
    </w:p>
    <w:p w14:paraId="004A986A" w14:textId="77777777" w:rsidR="003A1156" w:rsidRPr="004F5A7B" w:rsidDel="004F5A7B" w:rsidRDefault="003A1156">
      <w:pPr>
        <w:pStyle w:val="BodyText"/>
        <w:rPr>
          <w:del w:id="413" w:author="Michael Chambers" w:date="2015-11-17T02:22:00Z"/>
          <w:b/>
          <w:rPrChange w:id="414" w:author="Michael Chambers" w:date="2015-11-17T02:22:00Z">
            <w:rPr>
              <w:del w:id="415" w:author="Michael Chambers" w:date="2015-11-17T02:22:00Z"/>
            </w:rPr>
          </w:rPrChange>
        </w:rPr>
        <w:pPrChange w:id="416" w:author="Michael Chambers" w:date="2015-11-17T02:22:00Z">
          <w:pPr>
            <w:pStyle w:val="BodyText"/>
            <w:spacing w:line="480" w:lineRule="auto"/>
          </w:pPr>
        </w:pPrChange>
      </w:pPr>
    </w:p>
    <w:p w14:paraId="5A6EC4F2" w14:textId="77777777" w:rsidR="00B2655B" w:rsidRDefault="002C6B01">
      <w:pPr>
        <w:pStyle w:val="BodyText"/>
        <w:rPr>
          <w:b/>
        </w:rPr>
      </w:pPr>
      <w:bookmarkStart w:id="417" w:name="references"/>
      <w:bookmarkEnd w:id="417"/>
      <w:r w:rsidRPr="004F5A7B">
        <w:rPr>
          <w:b/>
          <w:rPrChange w:id="418" w:author="Michael Chambers" w:date="2015-11-17T02:22:00Z">
            <w:rPr>
              <w:rFonts w:asciiTheme="majorHAnsi" w:eastAsiaTheme="majorEastAsia" w:hAnsiTheme="majorHAnsi" w:cstheme="majorBidi"/>
              <w:color w:val="4F81BD" w:themeColor="accent1"/>
            </w:rPr>
          </w:rPrChange>
        </w:rPr>
        <w:t>References</w:t>
      </w:r>
      <w:bookmarkStart w:id="419" w:name="figures-and-tables"/>
      <w:bookmarkEnd w:id="419"/>
    </w:p>
    <w:p w14:paraId="4DDDBE0A" w14:textId="77777777" w:rsidR="00B2655B" w:rsidRDefault="00B2655B">
      <w:pPr>
        <w:pStyle w:val="BodyText"/>
        <w:rPr>
          <w:b/>
        </w:rPr>
      </w:pPr>
    </w:p>
    <w:p w14:paraId="1A643931" w14:textId="77777777" w:rsidR="00B2655B" w:rsidRPr="00B2655B" w:rsidRDefault="00B2655B" w:rsidP="00B2655B">
      <w:pPr>
        <w:pStyle w:val="EndNoteBibliography"/>
        <w:spacing w:after="0"/>
        <w:rPr>
          <w:noProof/>
        </w:rPr>
      </w:pPr>
      <w:r>
        <w:fldChar w:fldCharType="begin"/>
      </w:r>
      <w:r>
        <w:instrText xml:space="preserve"> ADDIN EN.REFLIST </w:instrText>
      </w:r>
      <w:r>
        <w:fldChar w:fldCharType="separate"/>
      </w:r>
      <w:r w:rsidRPr="00B2655B">
        <w:rPr>
          <w:noProof/>
        </w:rPr>
        <w:t>Adelman, K., and Lis, J.T. (2012). Promoter-proximal pausing of RNA polymerase II: emerging roles in metazoans. Nat Rev Genet</w:t>
      </w:r>
      <w:r w:rsidRPr="00B2655B">
        <w:rPr>
          <w:i/>
          <w:noProof/>
        </w:rPr>
        <w:t xml:space="preserve"> 13</w:t>
      </w:r>
      <w:r w:rsidRPr="00B2655B">
        <w:rPr>
          <w:noProof/>
        </w:rPr>
        <w:t>, 720-731.</w:t>
      </w:r>
    </w:p>
    <w:p w14:paraId="1D0053B7" w14:textId="77777777" w:rsidR="00B2655B" w:rsidRPr="00B2655B" w:rsidRDefault="00B2655B" w:rsidP="00B2655B">
      <w:pPr>
        <w:pStyle w:val="EndNoteBibliography"/>
        <w:spacing w:after="0"/>
        <w:rPr>
          <w:noProof/>
        </w:rPr>
      </w:pPr>
      <w:r w:rsidRPr="00B2655B">
        <w:rPr>
          <w:noProof/>
        </w:rPr>
        <w:t>Barboric, M., Nissen, R.M., Kanazawa, S., Jabrane-Ferrat, N., and Peterlin, B.M. (2001). NF-kappaB binds P-TEFb to stimulate transcriptional elongation by RNA polymerase II. Mol Cell</w:t>
      </w:r>
      <w:r w:rsidRPr="00B2655B">
        <w:rPr>
          <w:i/>
          <w:noProof/>
        </w:rPr>
        <w:t xml:space="preserve"> 8</w:t>
      </w:r>
      <w:r w:rsidRPr="00B2655B">
        <w:rPr>
          <w:noProof/>
        </w:rPr>
        <w:t>, 327-337.</w:t>
      </w:r>
    </w:p>
    <w:p w14:paraId="5CC1985B" w14:textId="77777777" w:rsidR="00B2655B" w:rsidRPr="00B2655B" w:rsidRDefault="00B2655B" w:rsidP="00B2655B">
      <w:pPr>
        <w:pStyle w:val="EndNoteBibliography"/>
        <w:spacing w:after="0"/>
        <w:rPr>
          <w:noProof/>
        </w:rPr>
      </w:pPr>
      <w:r w:rsidRPr="00B2655B">
        <w:rPr>
          <w:noProof/>
        </w:rPr>
        <w:t>Beauparlant, C.J.L., F.C.; Samb, R.; Deschenes, A.L. Droid, A. (2014). metagene: A package to produce metagene plots. R package version 220.</w:t>
      </w:r>
    </w:p>
    <w:p w14:paraId="0C27DFED" w14:textId="77777777" w:rsidR="00B2655B" w:rsidRPr="00B2655B" w:rsidRDefault="00B2655B" w:rsidP="00B2655B">
      <w:pPr>
        <w:pStyle w:val="EndNoteBibliography"/>
        <w:spacing w:after="0"/>
        <w:rPr>
          <w:noProof/>
        </w:rPr>
      </w:pPr>
      <w:r w:rsidRPr="00B2655B">
        <w:rPr>
          <w:noProof/>
        </w:rPr>
        <w:t>Benoit, B., He, C.H., Zhang, F., Votruba, S.M., Tadros, W., Westwood, J.T., Smibert, C.A., Lipshitz, H.D., and Theurkauf, W.E. (2009). An essential role for the RNA-binding protein Smaug during the Drosophila maternal-to-zygotic transition. Development</w:t>
      </w:r>
      <w:r w:rsidRPr="00B2655B">
        <w:rPr>
          <w:i/>
          <w:noProof/>
        </w:rPr>
        <w:t xml:space="preserve"> 136</w:t>
      </w:r>
      <w:r w:rsidRPr="00B2655B">
        <w:rPr>
          <w:noProof/>
        </w:rPr>
        <w:t>, 923-932.</w:t>
      </w:r>
    </w:p>
    <w:p w14:paraId="3C07D281" w14:textId="77777777" w:rsidR="00B2655B" w:rsidRPr="00B2655B" w:rsidRDefault="00B2655B" w:rsidP="00B2655B">
      <w:pPr>
        <w:pStyle w:val="EndNoteBibliography"/>
        <w:spacing w:after="0"/>
        <w:rPr>
          <w:noProof/>
        </w:rPr>
      </w:pPr>
      <w:r w:rsidRPr="00B2655B">
        <w:rPr>
          <w:noProof/>
        </w:rPr>
        <w:t>Blau, J., Xiao, H., McCracken, S., O'Hare, P., Greenblatt, J., and Bentley, D. (1996). Three functional classes of transcriptional activation domain. Mol Cell Biol</w:t>
      </w:r>
      <w:r w:rsidRPr="00B2655B">
        <w:rPr>
          <w:i/>
          <w:noProof/>
        </w:rPr>
        <w:t xml:space="preserve"> 16</w:t>
      </w:r>
      <w:r w:rsidRPr="00B2655B">
        <w:rPr>
          <w:noProof/>
        </w:rPr>
        <w:t>, 2044-2055.</w:t>
      </w:r>
    </w:p>
    <w:p w14:paraId="0B95D924" w14:textId="77777777" w:rsidR="00B2655B" w:rsidRPr="00B2655B" w:rsidRDefault="00B2655B" w:rsidP="00B2655B">
      <w:pPr>
        <w:pStyle w:val="EndNoteBibliography"/>
        <w:spacing w:after="0"/>
        <w:rPr>
          <w:noProof/>
        </w:rPr>
      </w:pPr>
      <w:r w:rsidRPr="00B2655B">
        <w:rPr>
          <w:noProof/>
        </w:rPr>
        <w:t>Boettiger, A.N., and Levine, M. (2009). Synchronous and stochastic patterns of gene activation in the Drosophila embryo. Science</w:t>
      </w:r>
      <w:r w:rsidRPr="00B2655B">
        <w:rPr>
          <w:i/>
          <w:noProof/>
        </w:rPr>
        <w:t xml:space="preserve"> 325</w:t>
      </w:r>
      <w:r w:rsidRPr="00B2655B">
        <w:rPr>
          <w:noProof/>
        </w:rPr>
        <w:t>, 471-473.</w:t>
      </w:r>
    </w:p>
    <w:p w14:paraId="183CC101" w14:textId="77777777" w:rsidR="00B2655B" w:rsidRPr="00B2655B" w:rsidRDefault="00B2655B" w:rsidP="00B2655B">
      <w:pPr>
        <w:pStyle w:val="EndNoteBibliography"/>
        <w:spacing w:after="0"/>
        <w:rPr>
          <w:noProof/>
        </w:rPr>
      </w:pPr>
      <w:r w:rsidRPr="00B2655B">
        <w:rPr>
          <w:noProof/>
        </w:rPr>
        <w:t>Brown, J.B., Boley, N., Eisman, R., May, G.E., Stoiber, M.H., Duff, M.O., Booth, B.W., Wen, J., Park, S., Suzuki, A.M.</w:t>
      </w:r>
      <w:r w:rsidRPr="00B2655B">
        <w:rPr>
          <w:i/>
          <w:noProof/>
        </w:rPr>
        <w:t>, et al.</w:t>
      </w:r>
      <w:r w:rsidRPr="00B2655B">
        <w:rPr>
          <w:noProof/>
        </w:rPr>
        <w:t xml:space="preserve"> (2014). Diversity and dynamics of the Drosophila transcriptome. Nature</w:t>
      </w:r>
      <w:r w:rsidRPr="00B2655B">
        <w:rPr>
          <w:i/>
          <w:noProof/>
        </w:rPr>
        <w:t xml:space="preserve"> 512</w:t>
      </w:r>
      <w:r w:rsidRPr="00B2655B">
        <w:rPr>
          <w:noProof/>
        </w:rPr>
        <w:t>, 393-399.</w:t>
      </w:r>
    </w:p>
    <w:p w14:paraId="39F913DD" w14:textId="77777777" w:rsidR="00B2655B" w:rsidRPr="00B2655B" w:rsidRDefault="00B2655B" w:rsidP="00B2655B">
      <w:pPr>
        <w:pStyle w:val="EndNoteBibliography"/>
        <w:spacing w:after="0"/>
        <w:rPr>
          <w:noProof/>
        </w:rPr>
      </w:pPr>
      <w:r w:rsidRPr="00B2655B">
        <w:rPr>
          <w:noProof/>
        </w:rPr>
        <w:t>Carrillo Oesterreich, F., Preibisch, S., and Neugebauer, K.M. (2010). Global analysis of nascent RNA reveals transcriptional pausing in terminal exons. Mol Cell</w:t>
      </w:r>
      <w:r w:rsidRPr="00B2655B">
        <w:rPr>
          <w:i/>
          <w:noProof/>
        </w:rPr>
        <w:t xml:space="preserve"> 40</w:t>
      </w:r>
      <w:r w:rsidRPr="00B2655B">
        <w:rPr>
          <w:noProof/>
        </w:rPr>
        <w:t>, 571-581.</w:t>
      </w:r>
    </w:p>
    <w:p w14:paraId="6893E40C" w14:textId="77777777" w:rsidR="00B2655B" w:rsidRPr="00B2655B" w:rsidRDefault="00B2655B" w:rsidP="00B2655B">
      <w:pPr>
        <w:pStyle w:val="EndNoteBibliography"/>
        <w:spacing w:after="0"/>
        <w:rPr>
          <w:noProof/>
        </w:rPr>
      </w:pPr>
      <w:r w:rsidRPr="00B2655B">
        <w:rPr>
          <w:noProof/>
        </w:rPr>
        <w:t>Cernilogar, F.M., Onorati, M.C., Kothe, G.O., Burroughs, A.M., Parsi, K.M., Breiling, A., Lo Sardo, F., Saxena, A., Miyoshi, K., Siomi, H.</w:t>
      </w:r>
      <w:r w:rsidRPr="00B2655B">
        <w:rPr>
          <w:i/>
          <w:noProof/>
        </w:rPr>
        <w:t>, et al.</w:t>
      </w:r>
      <w:r w:rsidRPr="00B2655B">
        <w:rPr>
          <w:noProof/>
        </w:rPr>
        <w:t xml:space="preserve"> (2011). Chromatin-associated RNA interference components contribute to transcriptional regulation in Drosophila. Nature</w:t>
      </w:r>
      <w:r w:rsidRPr="00B2655B">
        <w:rPr>
          <w:i/>
          <w:noProof/>
        </w:rPr>
        <w:t xml:space="preserve"> 480</w:t>
      </w:r>
      <w:r w:rsidRPr="00B2655B">
        <w:rPr>
          <w:noProof/>
        </w:rPr>
        <w:t>, 391-395.</w:t>
      </w:r>
    </w:p>
    <w:p w14:paraId="2532CC34" w14:textId="77777777" w:rsidR="00B2655B" w:rsidRPr="00B2655B" w:rsidRDefault="00B2655B" w:rsidP="00B2655B">
      <w:pPr>
        <w:pStyle w:val="EndNoteBibliography"/>
        <w:spacing w:after="0"/>
        <w:rPr>
          <w:noProof/>
        </w:rPr>
      </w:pPr>
      <w:r w:rsidRPr="00B2655B">
        <w:rPr>
          <w:noProof/>
        </w:rPr>
        <w:t>Conaway, J.W., Shilatifard, A., Dvir, A., and Conaway, R.C. (2000). Control of elongation by RNA polymerase II. Trends in biochemical sciences</w:t>
      </w:r>
      <w:r w:rsidRPr="00B2655B">
        <w:rPr>
          <w:i/>
          <w:noProof/>
        </w:rPr>
        <w:t xml:space="preserve"> 25</w:t>
      </w:r>
      <w:r w:rsidRPr="00B2655B">
        <w:rPr>
          <w:noProof/>
        </w:rPr>
        <w:t>, 375-380.</w:t>
      </w:r>
    </w:p>
    <w:p w14:paraId="2E4628F8" w14:textId="77777777" w:rsidR="00B2655B" w:rsidRPr="00B2655B" w:rsidRDefault="00B2655B" w:rsidP="00B2655B">
      <w:pPr>
        <w:pStyle w:val="EndNoteBibliography"/>
        <w:spacing w:after="0"/>
        <w:rPr>
          <w:noProof/>
        </w:rPr>
      </w:pPr>
      <w:r w:rsidRPr="00B2655B">
        <w:rPr>
          <w:noProof/>
        </w:rPr>
        <w:t>De Renzis, S., Elemento, O., Tavazoie, S., and Wieschaus, E.F. (2007). Unmasking activation of the zygotic genome using chromosomal deletions in the Drosophila embryo. PLoS Biol</w:t>
      </w:r>
      <w:r w:rsidRPr="00B2655B">
        <w:rPr>
          <w:i/>
          <w:noProof/>
        </w:rPr>
        <w:t xml:space="preserve"> 5</w:t>
      </w:r>
      <w:r w:rsidRPr="00B2655B">
        <w:rPr>
          <w:noProof/>
        </w:rPr>
        <w:t>, e117.</w:t>
      </w:r>
    </w:p>
    <w:p w14:paraId="5D467137" w14:textId="77777777" w:rsidR="00B2655B" w:rsidRPr="00B2655B" w:rsidRDefault="00B2655B" w:rsidP="00B2655B">
      <w:pPr>
        <w:pStyle w:val="EndNoteBibliography"/>
        <w:spacing w:after="0"/>
        <w:rPr>
          <w:noProof/>
        </w:rPr>
      </w:pPr>
      <w:r w:rsidRPr="00B2655B">
        <w:rPr>
          <w:noProof/>
        </w:rPr>
        <w:t>Fu, X., Fu, N., Guo, S., Yan, Z., Xu, Y., Hu, H., Menzel, C., Chen, W., Li, Y., Zeng, R.</w:t>
      </w:r>
      <w:r w:rsidRPr="00B2655B">
        <w:rPr>
          <w:i/>
          <w:noProof/>
        </w:rPr>
        <w:t>, et al.</w:t>
      </w:r>
      <w:r w:rsidRPr="00B2655B">
        <w:rPr>
          <w:noProof/>
        </w:rPr>
        <w:t xml:space="preserve"> (2009). Estimating accuracy of RNA-Seq and microarrays with proteomics. BMC Genomics</w:t>
      </w:r>
      <w:r w:rsidRPr="00B2655B">
        <w:rPr>
          <w:i/>
          <w:noProof/>
        </w:rPr>
        <w:t xml:space="preserve"> 10</w:t>
      </w:r>
      <w:r w:rsidRPr="00B2655B">
        <w:rPr>
          <w:noProof/>
        </w:rPr>
        <w:t>, 161.</w:t>
      </w:r>
    </w:p>
    <w:p w14:paraId="4F9B46BC" w14:textId="77777777" w:rsidR="00B2655B" w:rsidRPr="00B2655B" w:rsidRDefault="00B2655B" w:rsidP="00B2655B">
      <w:pPr>
        <w:pStyle w:val="EndNoteBibliography"/>
        <w:spacing w:after="0"/>
        <w:rPr>
          <w:noProof/>
        </w:rPr>
      </w:pPr>
      <w:r w:rsidRPr="00B2655B">
        <w:rPr>
          <w:noProof/>
        </w:rPr>
        <w:t>Graveley, B.R., Brooks, A.N., Carlson, J.W., Duff, M.O., Landolin, J.M., Yang, L., Artieri, C.G., van Baren, M.J., Boley, N., Booth, B.W.</w:t>
      </w:r>
      <w:r w:rsidRPr="00B2655B">
        <w:rPr>
          <w:i/>
          <w:noProof/>
        </w:rPr>
        <w:t>, et al.</w:t>
      </w:r>
      <w:r w:rsidRPr="00B2655B">
        <w:rPr>
          <w:noProof/>
        </w:rPr>
        <w:t xml:space="preserve"> (2011). The developmental transcriptome of Drosophila melanogaster. Nature</w:t>
      </w:r>
      <w:r w:rsidRPr="00B2655B">
        <w:rPr>
          <w:i/>
          <w:noProof/>
        </w:rPr>
        <w:t xml:space="preserve"> 471</w:t>
      </w:r>
      <w:r w:rsidRPr="00B2655B">
        <w:rPr>
          <w:noProof/>
        </w:rPr>
        <w:t>, 473-479.</w:t>
      </w:r>
    </w:p>
    <w:p w14:paraId="48547897" w14:textId="77777777" w:rsidR="00B2655B" w:rsidRPr="00B2655B" w:rsidRDefault="00B2655B" w:rsidP="00B2655B">
      <w:pPr>
        <w:pStyle w:val="EndNoteBibliography"/>
        <w:spacing w:after="0"/>
        <w:rPr>
          <w:noProof/>
        </w:rPr>
      </w:pPr>
      <w:r w:rsidRPr="00B2655B">
        <w:rPr>
          <w:noProof/>
        </w:rPr>
        <w:t>Gromak, N., West, S., and Proudfoot, N.J. (2006). Pause sites promote transcriptional termination of mammalian RNA polymerase II. Mol Cell Biol</w:t>
      </w:r>
      <w:r w:rsidRPr="00B2655B">
        <w:rPr>
          <w:i/>
          <w:noProof/>
        </w:rPr>
        <w:t xml:space="preserve"> 26</w:t>
      </w:r>
      <w:r w:rsidRPr="00B2655B">
        <w:rPr>
          <w:noProof/>
        </w:rPr>
        <w:t>, 3986-3996.</w:t>
      </w:r>
    </w:p>
    <w:p w14:paraId="797801E6" w14:textId="77777777" w:rsidR="00B2655B" w:rsidRPr="00B2655B" w:rsidRDefault="00B2655B" w:rsidP="00B2655B">
      <w:pPr>
        <w:pStyle w:val="EndNoteBibliography"/>
        <w:spacing w:after="0"/>
        <w:rPr>
          <w:noProof/>
        </w:rPr>
      </w:pPr>
      <w:r w:rsidRPr="00B2655B">
        <w:rPr>
          <w:noProof/>
        </w:rPr>
        <w:t>Guenther, M.G., Levine, S.S., Boyer, L.A., Jaenisch, R., and Young, R.A. (2007). A chromatin landmark and transcription initiation at most promoters in human cells. Cell</w:t>
      </w:r>
      <w:r w:rsidRPr="00B2655B">
        <w:rPr>
          <w:i/>
          <w:noProof/>
        </w:rPr>
        <w:t xml:space="preserve"> 130</w:t>
      </w:r>
      <w:r w:rsidRPr="00B2655B">
        <w:rPr>
          <w:noProof/>
        </w:rPr>
        <w:t>, 77-88.</w:t>
      </w:r>
    </w:p>
    <w:p w14:paraId="42B9FF2B" w14:textId="77777777" w:rsidR="00B2655B" w:rsidRPr="00B2655B" w:rsidRDefault="00B2655B" w:rsidP="00B2655B">
      <w:pPr>
        <w:pStyle w:val="EndNoteBibliography"/>
        <w:spacing w:after="0"/>
        <w:rPr>
          <w:noProof/>
        </w:rPr>
      </w:pPr>
      <w:r w:rsidRPr="00B2655B">
        <w:rPr>
          <w:noProof/>
        </w:rPr>
        <w:t>Harrison, M.M., Li, X.Y., Kaplan, T., Botchan, M.R., and Eisen, M.B. (2011). Zelda binding in the early Drosophila melanogaster embryo marks regions subsequently activated at the maternal-to-zygotic transition. PLoS Genet</w:t>
      </w:r>
      <w:r w:rsidRPr="00B2655B">
        <w:rPr>
          <w:i/>
          <w:noProof/>
        </w:rPr>
        <w:t xml:space="preserve"> 7</w:t>
      </w:r>
      <w:r w:rsidRPr="00B2655B">
        <w:rPr>
          <w:noProof/>
        </w:rPr>
        <w:t>, e1002266.</w:t>
      </w:r>
    </w:p>
    <w:p w14:paraId="4421BB74" w14:textId="77777777" w:rsidR="00B2655B" w:rsidRPr="00B2655B" w:rsidRDefault="00B2655B" w:rsidP="00B2655B">
      <w:pPr>
        <w:pStyle w:val="EndNoteBibliography"/>
        <w:spacing w:after="0"/>
        <w:rPr>
          <w:noProof/>
        </w:rPr>
      </w:pPr>
      <w:r w:rsidRPr="00B2655B">
        <w:rPr>
          <w:noProof/>
        </w:rPr>
        <w:t>IAnders, S., Pyl, P.T., and Huber, W. (2015). HTSeq--a Python framework to work with high-throughput sequencing data. Bioinformatics</w:t>
      </w:r>
      <w:r w:rsidRPr="00B2655B">
        <w:rPr>
          <w:i/>
          <w:noProof/>
        </w:rPr>
        <w:t xml:space="preserve"> 31</w:t>
      </w:r>
      <w:r w:rsidRPr="00B2655B">
        <w:rPr>
          <w:noProof/>
        </w:rPr>
        <w:t>, 166-169.</w:t>
      </w:r>
    </w:p>
    <w:p w14:paraId="6BC67F02" w14:textId="77777777" w:rsidR="00B2655B" w:rsidRPr="00B2655B" w:rsidRDefault="00B2655B" w:rsidP="00B2655B">
      <w:pPr>
        <w:pStyle w:val="EndNoteBibliography"/>
        <w:spacing w:after="0"/>
        <w:rPr>
          <w:noProof/>
        </w:rPr>
      </w:pPr>
      <w:r w:rsidRPr="00B2655B">
        <w:rPr>
          <w:noProof/>
        </w:rPr>
        <w:t>Khodor, Y.L., Rodriguez, J., Abruzzi, K.C., Tang, C.H.A., Marr, M.T., and Rosbash, M. (2011). Nascent-seq indicates widespread cotranscriptional pre-mRNA splicing in Drosophila. Genes &amp;amp; Development</w:t>
      </w:r>
      <w:r w:rsidRPr="00B2655B">
        <w:rPr>
          <w:i/>
          <w:noProof/>
        </w:rPr>
        <w:t xml:space="preserve"> 25</w:t>
      </w:r>
      <w:r w:rsidRPr="00B2655B">
        <w:rPr>
          <w:noProof/>
        </w:rPr>
        <w:t>, 2502-2512.</w:t>
      </w:r>
    </w:p>
    <w:p w14:paraId="109C7C03" w14:textId="77777777" w:rsidR="00B2655B" w:rsidRPr="00B2655B" w:rsidRDefault="00B2655B" w:rsidP="00B2655B">
      <w:pPr>
        <w:pStyle w:val="EndNoteBibliography"/>
        <w:spacing w:after="0"/>
        <w:rPr>
          <w:noProof/>
        </w:rPr>
      </w:pPr>
      <w:r w:rsidRPr="00B2655B">
        <w:rPr>
          <w:noProof/>
        </w:rPr>
        <w:t>Kim, D., Pertea, G., Trapnell, C., Pimentel, H., Kelley, R., and Salzberg, S.L. (2013). TopHat2: accurate alignment of transcriptomes in the presence of insertions, deletions and gene fusions. Genome biology</w:t>
      </w:r>
      <w:r w:rsidRPr="00B2655B">
        <w:rPr>
          <w:i/>
          <w:noProof/>
        </w:rPr>
        <w:t xml:space="preserve"> 14</w:t>
      </w:r>
      <w:r w:rsidRPr="00B2655B">
        <w:rPr>
          <w:noProof/>
        </w:rPr>
        <w:t>, R36.</w:t>
      </w:r>
    </w:p>
    <w:p w14:paraId="3F7DE501" w14:textId="77777777" w:rsidR="00B2655B" w:rsidRPr="00B2655B" w:rsidRDefault="00B2655B" w:rsidP="00B2655B">
      <w:pPr>
        <w:pStyle w:val="EndNoteBibliography"/>
        <w:spacing w:after="0"/>
        <w:rPr>
          <w:noProof/>
        </w:rPr>
      </w:pPr>
      <w:r w:rsidRPr="00B2655B">
        <w:rPr>
          <w:noProof/>
        </w:rPr>
        <w:t>Li, X.Y., Harrison, M.M., Villalta, J.E., Kaplan, T., and Eisen, M.B. (2014). Establishment of regions of genomic activity during the Drosophila maternal to zygotic transition. Elife</w:t>
      </w:r>
      <w:r w:rsidRPr="00B2655B">
        <w:rPr>
          <w:i/>
          <w:noProof/>
        </w:rPr>
        <w:t xml:space="preserve"> 3</w:t>
      </w:r>
      <w:r w:rsidRPr="00B2655B">
        <w:rPr>
          <w:noProof/>
        </w:rPr>
        <w:t>.</w:t>
      </w:r>
    </w:p>
    <w:p w14:paraId="004D90E2" w14:textId="77777777" w:rsidR="00B2655B" w:rsidRPr="00B2655B" w:rsidRDefault="00B2655B" w:rsidP="00B2655B">
      <w:pPr>
        <w:pStyle w:val="EndNoteBibliography"/>
        <w:spacing w:after="0"/>
        <w:rPr>
          <w:noProof/>
        </w:rPr>
      </w:pPr>
      <w:r w:rsidRPr="00B2655B">
        <w:rPr>
          <w:noProof/>
        </w:rPr>
        <w:t>Liang, H.L., Nien, C.Y., Liu, H.Y., Metzstein, M.M., Kirov, N., and Rushlow, C. (2008). The zinc-finger protein Zelda is a key activator of the early zygotic genome in Drosophila. Nature</w:t>
      </w:r>
      <w:r w:rsidRPr="00B2655B">
        <w:rPr>
          <w:i/>
          <w:noProof/>
        </w:rPr>
        <w:t xml:space="preserve"> 456</w:t>
      </w:r>
      <w:r w:rsidRPr="00B2655B">
        <w:rPr>
          <w:noProof/>
        </w:rPr>
        <w:t>, 400-403.</w:t>
      </w:r>
    </w:p>
    <w:p w14:paraId="743FB45C" w14:textId="77777777" w:rsidR="00B2655B" w:rsidRPr="00B2655B" w:rsidRDefault="00B2655B" w:rsidP="00B2655B">
      <w:pPr>
        <w:pStyle w:val="EndNoteBibliography"/>
        <w:spacing w:after="0"/>
        <w:rPr>
          <w:noProof/>
        </w:rPr>
      </w:pPr>
      <w:r w:rsidRPr="00B2655B">
        <w:rPr>
          <w:noProof/>
        </w:rPr>
        <w:t>Lis, J., and Wu, C. (1993). Protein traffic on the heat shock promoter: parking, stalling, and trucking along. Cell</w:t>
      </w:r>
      <w:r w:rsidRPr="00B2655B">
        <w:rPr>
          <w:i/>
          <w:noProof/>
        </w:rPr>
        <w:t xml:space="preserve"> 74</w:t>
      </w:r>
      <w:r w:rsidRPr="00B2655B">
        <w:rPr>
          <w:noProof/>
        </w:rPr>
        <w:t>, 1-4.</w:t>
      </w:r>
    </w:p>
    <w:p w14:paraId="06705288" w14:textId="77777777" w:rsidR="00B2655B" w:rsidRPr="00B2655B" w:rsidRDefault="00B2655B" w:rsidP="00B2655B">
      <w:pPr>
        <w:pStyle w:val="EndNoteBibliography"/>
        <w:spacing w:after="0"/>
        <w:rPr>
          <w:noProof/>
        </w:rPr>
      </w:pPr>
      <w:r w:rsidRPr="00B2655B">
        <w:rPr>
          <w:noProof/>
        </w:rPr>
        <w:t>Love, M.I., Huber, W., and Anders, S. (2014). Moderated estimation of fold change and dispersion for RNA-seq data with DESeq2. Genome Biol</w:t>
      </w:r>
      <w:r w:rsidRPr="00B2655B">
        <w:rPr>
          <w:i/>
          <w:noProof/>
        </w:rPr>
        <w:t xml:space="preserve"> 15</w:t>
      </w:r>
      <w:r w:rsidRPr="00B2655B">
        <w:rPr>
          <w:noProof/>
        </w:rPr>
        <w:t>, 550.</w:t>
      </w:r>
    </w:p>
    <w:p w14:paraId="1A1C38FD" w14:textId="77777777" w:rsidR="00B2655B" w:rsidRPr="00B2655B" w:rsidRDefault="00B2655B" w:rsidP="00B2655B">
      <w:pPr>
        <w:pStyle w:val="EndNoteBibliography"/>
        <w:spacing w:after="0"/>
        <w:rPr>
          <w:noProof/>
        </w:rPr>
      </w:pPr>
      <w:r w:rsidRPr="00B2655B">
        <w:rPr>
          <w:noProof/>
        </w:rPr>
        <w:t>Nechaev, S., and Adelman, K. (2008). Promoter-proximal Pol II: when stalling speeds things up. Cell Cycle</w:t>
      </w:r>
      <w:r w:rsidRPr="00B2655B">
        <w:rPr>
          <w:i/>
          <w:noProof/>
        </w:rPr>
        <w:t xml:space="preserve"> 7</w:t>
      </w:r>
      <w:r w:rsidRPr="00B2655B">
        <w:rPr>
          <w:noProof/>
        </w:rPr>
        <w:t>, 1539-1544.</w:t>
      </w:r>
    </w:p>
    <w:p w14:paraId="6406DEE9" w14:textId="77777777" w:rsidR="00B2655B" w:rsidRPr="00B2655B" w:rsidRDefault="00B2655B" w:rsidP="00B2655B">
      <w:pPr>
        <w:pStyle w:val="EndNoteBibliography"/>
        <w:spacing w:after="0"/>
        <w:rPr>
          <w:noProof/>
        </w:rPr>
      </w:pPr>
      <w:r w:rsidRPr="00B2655B">
        <w:rPr>
          <w:noProof/>
        </w:rPr>
        <w:t>Nechaev, S., Fargo, D.C., dos Santos, G., Liu, L., Gao, Y., and Adelman, K. (2010). Global Analysis of Short RNAs Reveals Widespread Promoter-Proximal Stalling and Arrest of Pol II in Drosophila. Science</w:t>
      </w:r>
      <w:r w:rsidRPr="00B2655B">
        <w:rPr>
          <w:i/>
          <w:noProof/>
        </w:rPr>
        <w:t xml:space="preserve"> 327</w:t>
      </w:r>
      <w:r w:rsidRPr="00B2655B">
        <w:rPr>
          <w:noProof/>
        </w:rPr>
        <w:t>, 335-338.</w:t>
      </w:r>
    </w:p>
    <w:p w14:paraId="5559897A" w14:textId="77777777" w:rsidR="00B2655B" w:rsidRPr="00B2655B" w:rsidRDefault="00B2655B" w:rsidP="00B2655B">
      <w:pPr>
        <w:pStyle w:val="EndNoteBibliography"/>
        <w:spacing w:after="0"/>
        <w:rPr>
          <w:noProof/>
        </w:rPr>
      </w:pPr>
      <w:r w:rsidRPr="00B2655B">
        <w:rPr>
          <w:noProof/>
        </w:rPr>
        <w:t>Perry, M.W., Boettiger, A.N., Bothma, J.P., and Levine, M. (2010). Shadow Enhancers Foster Robustness of Drosophila Gastrulation. Current Biology</w:t>
      </w:r>
      <w:r w:rsidRPr="00B2655B">
        <w:rPr>
          <w:i/>
          <w:noProof/>
        </w:rPr>
        <w:t xml:space="preserve"> 20</w:t>
      </w:r>
      <w:r w:rsidRPr="00B2655B">
        <w:rPr>
          <w:noProof/>
        </w:rPr>
        <w:t>, 1562-1567.</w:t>
      </w:r>
    </w:p>
    <w:p w14:paraId="18C6EF44" w14:textId="77777777" w:rsidR="00B2655B" w:rsidRPr="00B2655B" w:rsidRDefault="00B2655B" w:rsidP="00B2655B">
      <w:pPr>
        <w:pStyle w:val="EndNoteBibliography"/>
        <w:spacing w:after="0"/>
        <w:rPr>
          <w:noProof/>
        </w:rPr>
      </w:pPr>
      <w:r w:rsidRPr="00B2655B">
        <w:rPr>
          <w:noProof/>
        </w:rPr>
        <w:t>Pritchard, D.K., and Schubiger, G. (1996). Activation of transcription in Drosophila embryos is a gradual process mediated by the nucleocytoplasmic ratio. Genes Dev</w:t>
      </w:r>
      <w:r w:rsidRPr="00B2655B">
        <w:rPr>
          <w:i/>
          <w:noProof/>
        </w:rPr>
        <w:t xml:space="preserve"> 10</w:t>
      </w:r>
      <w:r w:rsidRPr="00B2655B">
        <w:rPr>
          <w:noProof/>
        </w:rPr>
        <w:t>, 1131-1142.</w:t>
      </w:r>
    </w:p>
    <w:p w14:paraId="65BD29C5" w14:textId="77777777" w:rsidR="00B2655B" w:rsidRPr="00B2655B" w:rsidRDefault="00B2655B" w:rsidP="00B2655B">
      <w:pPr>
        <w:pStyle w:val="EndNoteBibliography"/>
        <w:spacing w:after="0"/>
        <w:rPr>
          <w:noProof/>
        </w:rPr>
      </w:pPr>
      <w:r w:rsidRPr="00B2655B">
        <w:rPr>
          <w:noProof/>
        </w:rPr>
        <w:t>Roberts, A., Trapnell, C., Donaghey, J., Rinn, J.L., and Pachter, L. (2011). Improving RNA-Seq expression estimates by correcting for fragment bias. Genome Biol</w:t>
      </w:r>
      <w:r w:rsidRPr="00B2655B">
        <w:rPr>
          <w:i/>
          <w:noProof/>
        </w:rPr>
        <w:t xml:space="preserve"> 12</w:t>
      </w:r>
      <w:r w:rsidRPr="00B2655B">
        <w:rPr>
          <w:noProof/>
        </w:rPr>
        <w:t>, R22.</w:t>
      </w:r>
    </w:p>
    <w:p w14:paraId="3E13424B" w14:textId="77777777" w:rsidR="00B2655B" w:rsidRPr="00B2655B" w:rsidRDefault="00B2655B" w:rsidP="00B2655B">
      <w:pPr>
        <w:pStyle w:val="EndNoteBibliography"/>
        <w:spacing w:after="0"/>
        <w:rPr>
          <w:noProof/>
        </w:rPr>
      </w:pPr>
      <w:r w:rsidRPr="00B2655B">
        <w:rPr>
          <w:noProof/>
        </w:rPr>
        <w:t>Rodriguez, J., Tang, C.-H.A., Khodor, Y.L., Vodala, S., Menet, J.S., and Rosbash, M. (2013). Nascent-Seq analysis of Drosophila cycling gene expression. Proceedings of the National Academy of Sciences</w:t>
      </w:r>
      <w:r w:rsidRPr="00B2655B">
        <w:rPr>
          <w:i/>
          <w:noProof/>
        </w:rPr>
        <w:t xml:space="preserve"> 110</w:t>
      </w:r>
      <w:r w:rsidRPr="00B2655B">
        <w:rPr>
          <w:noProof/>
        </w:rPr>
        <w:t>, E275-284.</w:t>
      </w:r>
    </w:p>
    <w:p w14:paraId="3ABF9765" w14:textId="77777777" w:rsidR="00B2655B" w:rsidRPr="00B2655B" w:rsidRDefault="00B2655B" w:rsidP="00B2655B">
      <w:pPr>
        <w:pStyle w:val="EndNoteBibliography"/>
        <w:spacing w:after="0"/>
        <w:rPr>
          <w:noProof/>
        </w:rPr>
      </w:pPr>
      <w:r w:rsidRPr="00B2655B">
        <w:rPr>
          <w:noProof/>
        </w:rPr>
        <w:t>Rougvie, A.E., and Lis, J.T. (1990). Postinitiation transcriptional control in Drosophila melanogaster. Mol Cell Biol</w:t>
      </w:r>
      <w:r w:rsidRPr="00B2655B">
        <w:rPr>
          <w:i/>
          <w:noProof/>
        </w:rPr>
        <w:t xml:space="preserve"> 10</w:t>
      </w:r>
      <w:r w:rsidRPr="00B2655B">
        <w:rPr>
          <w:noProof/>
        </w:rPr>
        <w:t>, 6041-6045.</w:t>
      </w:r>
    </w:p>
    <w:p w14:paraId="41F275A4" w14:textId="77777777" w:rsidR="00B2655B" w:rsidRPr="00B2655B" w:rsidRDefault="00B2655B" w:rsidP="00B2655B">
      <w:pPr>
        <w:pStyle w:val="EndNoteBibliography"/>
        <w:spacing w:after="0"/>
        <w:rPr>
          <w:noProof/>
        </w:rPr>
      </w:pPr>
      <w:r w:rsidRPr="00B2655B">
        <w:rPr>
          <w:noProof/>
        </w:rPr>
        <w:t>Schneider, D.S., Hudson, K.L., Lin, T.Y., and Anderson, K.V. (1991). Dominant and recessive mutations define functional domains of Toll, a transmembrane protein required for dorsal-ventral polarity in the Drosophila embryo. Genes Dev</w:t>
      </w:r>
      <w:r w:rsidRPr="00B2655B">
        <w:rPr>
          <w:i/>
          <w:noProof/>
        </w:rPr>
        <w:t xml:space="preserve"> 5</w:t>
      </w:r>
      <w:r w:rsidRPr="00B2655B">
        <w:rPr>
          <w:noProof/>
        </w:rPr>
        <w:t>, 797-807.</w:t>
      </w:r>
    </w:p>
    <w:p w14:paraId="7EF603C0" w14:textId="77777777" w:rsidR="00B2655B" w:rsidRPr="00B2655B" w:rsidRDefault="00B2655B" w:rsidP="00B2655B">
      <w:pPr>
        <w:pStyle w:val="EndNoteBibliography"/>
        <w:spacing w:after="0"/>
        <w:rPr>
          <w:noProof/>
        </w:rPr>
      </w:pPr>
      <w:r w:rsidRPr="00B2655B">
        <w:rPr>
          <w:noProof/>
        </w:rPr>
        <w:t>Tadros, W., Goldman, A.L., Babak, T., Menzies, F., Vardy, L., Orr-Weaver, T., Hughes, T.R., Westwood, J.T., Smibert, C.A., and Lipshitz, H.D. (2007). SMAUG is a major regulator of maternal mRNA destabilization in Drosophila and its translation is activated by the PAN GU kinase. Dev Cell</w:t>
      </w:r>
      <w:r w:rsidRPr="00B2655B">
        <w:rPr>
          <w:i/>
          <w:noProof/>
        </w:rPr>
        <w:t xml:space="preserve"> 12</w:t>
      </w:r>
      <w:r w:rsidRPr="00B2655B">
        <w:rPr>
          <w:noProof/>
        </w:rPr>
        <w:t>, 143-155.</w:t>
      </w:r>
    </w:p>
    <w:p w14:paraId="2DEFFCC7" w14:textId="77777777" w:rsidR="00B2655B" w:rsidRPr="00B2655B" w:rsidRDefault="00B2655B" w:rsidP="00B2655B">
      <w:pPr>
        <w:pStyle w:val="EndNoteBibliography"/>
        <w:spacing w:after="0"/>
        <w:rPr>
          <w:noProof/>
        </w:rPr>
      </w:pPr>
      <w:r w:rsidRPr="00B2655B">
        <w:rPr>
          <w:noProof/>
        </w:rPr>
        <w:t>Tadros, W., and Lipshitz, H.D. (2009). The maternal-to-zygotic transition: a play in two acts. Development</w:t>
      </w:r>
      <w:r w:rsidRPr="00B2655B">
        <w:rPr>
          <w:i/>
          <w:noProof/>
        </w:rPr>
        <w:t xml:space="preserve"> 136</w:t>
      </w:r>
      <w:r w:rsidRPr="00B2655B">
        <w:rPr>
          <w:noProof/>
        </w:rPr>
        <w:t>, 3033-3042.</w:t>
      </w:r>
    </w:p>
    <w:p w14:paraId="0E3AA891" w14:textId="77777777" w:rsidR="00B2655B" w:rsidRPr="00B2655B" w:rsidRDefault="00B2655B" w:rsidP="00B2655B">
      <w:pPr>
        <w:pStyle w:val="EndNoteBibliography"/>
        <w:spacing w:after="0"/>
        <w:rPr>
          <w:noProof/>
        </w:rPr>
      </w:pPr>
      <w:r w:rsidRPr="00B2655B">
        <w:rPr>
          <w:noProof/>
        </w:rPr>
        <w:t>Thomsen, S., Anders, S., Janga, S.C., Huber, W., and Alonso, C.R. (2010). Genome-wide analysis of mRNA decay patterns during early Drosophila development. Genome biology</w:t>
      </w:r>
      <w:r w:rsidRPr="00B2655B">
        <w:rPr>
          <w:i/>
          <w:noProof/>
        </w:rPr>
        <w:t xml:space="preserve"> 11</w:t>
      </w:r>
      <w:r w:rsidRPr="00B2655B">
        <w:rPr>
          <w:noProof/>
        </w:rPr>
        <w:t>, R93.</w:t>
      </w:r>
    </w:p>
    <w:p w14:paraId="13AE1CA6" w14:textId="77777777" w:rsidR="00B2655B" w:rsidRPr="00B2655B" w:rsidRDefault="00B2655B" w:rsidP="00B2655B">
      <w:pPr>
        <w:pStyle w:val="EndNoteBibliography"/>
        <w:spacing w:after="0"/>
        <w:rPr>
          <w:noProof/>
        </w:rPr>
      </w:pPr>
      <w:r w:rsidRPr="00B2655B">
        <w:rPr>
          <w:noProof/>
        </w:rPr>
        <w:t>Tomancak, P., Beaton, A., Weiszmann, R., Kwan, E., Shu, S., Lewis, S.E., Richards, S., Ashburner, M., Hartenstein, V., and Celniker, S.E. (2002). Systematic determination of patterns of gene expression during Drosophila embryogenesis. Genome Biol</w:t>
      </w:r>
      <w:r w:rsidRPr="00B2655B">
        <w:rPr>
          <w:i/>
          <w:noProof/>
        </w:rPr>
        <w:t xml:space="preserve"> 3</w:t>
      </w:r>
      <w:r w:rsidRPr="00B2655B">
        <w:rPr>
          <w:noProof/>
        </w:rPr>
        <w:t>, 0081-0088.</w:t>
      </w:r>
    </w:p>
    <w:p w14:paraId="65759B84" w14:textId="77777777" w:rsidR="00B2655B" w:rsidRPr="00B2655B" w:rsidRDefault="00B2655B" w:rsidP="00B2655B">
      <w:pPr>
        <w:pStyle w:val="EndNoteBibliography"/>
        <w:spacing w:after="0"/>
        <w:rPr>
          <w:noProof/>
        </w:rPr>
      </w:pPr>
      <w:r w:rsidRPr="00B2655B">
        <w:rPr>
          <w:noProof/>
        </w:rPr>
        <w:t>Wuarin, J., and Schibler, U. (1994). Physical isolation of nascent RNA chains transcribed by RNA polymerase II: evidence for cotranscriptional splicing. Molecular and Cellular Biology</w:t>
      </w:r>
      <w:r w:rsidRPr="00B2655B">
        <w:rPr>
          <w:i/>
          <w:noProof/>
        </w:rPr>
        <w:t xml:space="preserve"> 14</w:t>
      </w:r>
      <w:r w:rsidRPr="00B2655B">
        <w:rPr>
          <w:noProof/>
        </w:rPr>
        <w:t>, 7219-7225.</w:t>
      </w:r>
    </w:p>
    <w:p w14:paraId="04BF7B6A" w14:textId="77777777" w:rsidR="00B2655B" w:rsidRPr="00B2655B" w:rsidRDefault="00B2655B" w:rsidP="00B2655B">
      <w:pPr>
        <w:pStyle w:val="EndNoteBibliography"/>
        <w:spacing w:after="0"/>
        <w:rPr>
          <w:noProof/>
        </w:rPr>
      </w:pPr>
      <w:r w:rsidRPr="00B2655B">
        <w:rPr>
          <w:noProof/>
        </w:rPr>
        <w:t>Xu, Z., Chen, H., Ling, J., Yu, D., Struffi, P., and Small, S. (2014). Impacts of the ubiquitous factor Zelda on Bicoid-dependent DNA binding and transcription in Drosophila. Genes &amp;amp; Development</w:t>
      </w:r>
      <w:r w:rsidRPr="00B2655B">
        <w:rPr>
          <w:i/>
          <w:noProof/>
        </w:rPr>
        <w:t xml:space="preserve"> 28</w:t>
      </w:r>
      <w:r w:rsidRPr="00B2655B">
        <w:rPr>
          <w:noProof/>
        </w:rPr>
        <w:t>, 608-621.</w:t>
      </w:r>
    </w:p>
    <w:p w14:paraId="66A7FF3B" w14:textId="77777777" w:rsidR="00B2655B" w:rsidRPr="00B2655B" w:rsidRDefault="00B2655B" w:rsidP="00B2655B">
      <w:pPr>
        <w:pStyle w:val="EndNoteBibliography"/>
        <w:rPr>
          <w:noProof/>
        </w:rPr>
      </w:pPr>
      <w:r w:rsidRPr="00B2655B">
        <w:rPr>
          <w:noProof/>
        </w:rPr>
        <w:t>Zeitlinger, J., Stark, A., Kellis, M., Hong, J.-W., Nechaev, S., Adelman, K., Levine, M., and Young, R.A. (2007). RNA polymerase stalling at developmental control genes in the Drosophila melanogaster embryo. Nature genetics</w:t>
      </w:r>
      <w:r w:rsidRPr="00B2655B">
        <w:rPr>
          <w:i/>
          <w:noProof/>
        </w:rPr>
        <w:t xml:space="preserve"> 39</w:t>
      </w:r>
      <w:r w:rsidRPr="00B2655B">
        <w:rPr>
          <w:noProof/>
        </w:rPr>
        <w:t>, 1512-1516.</w:t>
      </w:r>
    </w:p>
    <w:p w14:paraId="21322213" w14:textId="10354515" w:rsidR="0093726A" w:rsidRPr="00A86BA7" w:rsidRDefault="00B2655B">
      <w:pPr>
        <w:pStyle w:val="BodyText"/>
        <w:pPrChange w:id="420" w:author="Michael Chambers" w:date="2015-11-17T02:22:00Z">
          <w:pPr>
            <w:pStyle w:val="Heading4"/>
            <w:spacing w:line="480" w:lineRule="auto"/>
          </w:pPr>
        </w:pPrChange>
      </w:pPr>
      <w:r>
        <w:fldChar w:fldCharType="end"/>
      </w:r>
    </w:p>
    <w:sectPr w:rsidR="0093726A" w:rsidRPr="00A86BA7">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106" w:author="Albert Courey" w:date="2015-11-13T14:04:00Z" w:initials="AC">
    <w:p w14:paraId="5AD7ED5E" w14:textId="68B3B09E" w:rsidR="00266E67" w:rsidRDefault="00266E67">
      <w:pPr>
        <w:pStyle w:val="CommentText"/>
      </w:pPr>
      <w:r>
        <w:rPr>
          <w:rStyle w:val="CommentReference"/>
        </w:rPr>
        <w:annotationRef/>
      </w:r>
      <w:r>
        <w:t>Not clear. I’m thinking that you don’t really mean a gradient but just a layer of 1.7 M sucrose underneath a layer of 0.8 M sucrose. Is that right? I’ve rewritten accordingly, but if I’m wrong then you need to rewrite. Fill in x, y, and z.</w:t>
      </w:r>
    </w:p>
  </w:comment>
  <w:comment w:id="167" w:author="Albert Courey" w:date="2015-11-13T14:16:00Z" w:initials="AC">
    <w:p w14:paraId="32AA185F" w14:textId="77EA93D8" w:rsidR="00266E67" w:rsidRDefault="00266E6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174" w:author="Albert Courey" w:date="2015-11-13T14:55:00Z" w:initials="AC">
    <w:p w14:paraId="3E8A4C63" w14:textId="0A73C36B" w:rsidR="000D3260" w:rsidRDefault="000D3260">
      <w:pPr>
        <w:pStyle w:val="CommentText"/>
      </w:pPr>
      <w:r>
        <w:rPr>
          <w:rStyle w:val="CommentReference"/>
        </w:rPr>
        <w:annotationRef/>
      </w:r>
      <w:r>
        <w:t>This is a trivial result just related to the way the libraries were made. Have you looked at the polyadenylated transcripts that fall the farthest from the diagonal to see if there are any commonalities?</w:t>
      </w:r>
    </w:p>
  </w:comment>
  <w:comment w:id="254" w:author="Albert Courey" w:date="2015-11-12T18:18:00Z" w:initials="AC">
    <w:p w14:paraId="32FB84DD" w14:textId="77777777" w:rsidR="001A2CBD" w:rsidRDefault="001A2CBD" w:rsidP="001A2CBD">
      <w:pPr>
        <w:pStyle w:val="CommentText"/>
      </w:pPr>
      <w:r>
        <w:rPr>
          <w:rStyle w:val="CommentReference"/>
        </w:rPr>
        <w:annotationRef/>
      </w:r>
      <w:r>
        <w:t>I don’t think I fully understand 2-26. How does the figure differentiate between genes that are activated by Gro and those that are repressed by Gro?</w:t>
      </w:r>
    </w:p>
  </w:comment>
  <w:comment w:id="255" w:author="Albert Courey" w:date="2015-11-13T14:51:00Z" w:initials="AC">
    <w:p w14:paraId="5E50BB1D" w14:textId="60B9F114" w:rsidR="00292E46" w:rsidRDefault="00292E46">
      <w:pPr>
        <w:pStyle w:val="CommentText"/>
      </w:pPr>
      <w:r>
        <w:rPr>
          <w:rStyle w:val="CommentReference"/>
        </w:rPr>
        <w:annotationRef/>
      </w:r>
      <w:r>
        <w:t>I think it would be better to move the stuff about Pol II pausing from Chapter 2 into this chapter and combine it with the material in this section.</w:t>
      </w:r>
    </w:p>
  </w:comment>
  <w:comment w:id="266" w:author="Albert Courey" w:date="2015-11-13T14:56:00Z" w:initials="AC">
    <w:p w14:paraId="37726481" w14:textId="4336BD2D" w:rsidR="00874239" w:rsidRDefault="00874239">
      <w:pPr>
        <w:pStyle w:val="CommentText"/>
      </w:pPr>
      <w:r>
        <w:rPr>
          <w:rStyle w:val="CommentReference"/>
        </w:rPr>
        <w:annotationRef/>
      </w:r>
      <w:r>
        <w:t>These graphs need a much clearer explanation. I don’t understand them.</w:t>
      </w:r>
      <w:r w:rsidR="0029262B">
        <w:t xml:space="preserve"> For example, why does the x axis goo from -1 to +1. Is the transcriptional start site at 0 or is it at -1?</w:t>
      </w:r>
    </w:p>
  </w:comment>
  <w:comment w:id="272" w:author="Albert Courey" w:date="2015-11-13T14:36:00Z" w:initials="AC">
    <w:p w14:paraId="7E357B49" w14:textId="56562FD6" w:rsidR="00C12444" w:rsidRDefault="00C12444">
      <w:pPr>
        <w:pStyle w:val="CommentText"/>
      </w:pPr>
      <w:r>
        <w:rPr>
          <w:rStyle w:val="CommentReference"/>
        </w:rPr>
        <w:annotationRef/>
      </w:r>
      <w:r>
        <w:t>This needs to be beefed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5AD7ED5E" w15:done="0"/>
  <w15:commentEx w15:paraId="32AA185F" w15:done="0"/>
  <w15:commentEx w15:paraId="3E8A4C63" w15:done="0"/>
  <w15:commentEx w15:paraId="32FB84DD" w15:done="0"/>
  <w15:commentEx w15:paraId="5E50BB1D" w15:done="0"/>
  <w15:commentEx w15:paraId="37726481" w15:done="0"/>
  <w15:commentEx w15:paraId="7E357B4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55CB482" w14:textId="77777777" w:rsidR="00176A71" w:rsidRDefault="00176A71">
      <w:pPr>
        <w:spacing w:after="0"/>
      </w:pPr>
      <w:r>
        <w:separator/>
      </w:r>
    </w:p>
  </w:endnote>
  <w:endnote w:type="continuationSeparator" w:id="0">
    <w:p w14:paraId="74B4F75F" w14:textId="77777777" w:rsidR="00176A71" w:rsidRDefault="00176A7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C394610" w14:textId="77777777" w:rsidR="00176A71" w:rsidRDefault="00176A71">
      <w:r>
        <w:separator/>
      </w:r>
    </w:p>
  </w:footnote>
  <w:footnote w:type="continuationSeparator" w:id="0">
    <w:p w14:paraId="7BD8720E" w14:textId="77777777" w:rsidR="00176A71" w:rsidRDefault="00176A7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7BFFBC8"/>
    <w:multiLevelType w:val="multilevel"/>
    <w:tmpl w:val="85BCFCC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0ED0B1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1"/>
  </w:num>
  <w:num w:numId="2">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8"/>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385&lt;/item&gt;&lt;item&gt;1150&lt;/item&gt;&lt;item&gt;1350&lt;/item&gt;&lt;item&gt;1471&lt;/item&gt;&lt;item&gt;1782&lt;/item&gt;&lt;item&gt;1817&lt;/item&gt;&lt;item&gt;1928&lt;/item&gt;&lt;item&gt;2081&lt;/item&gt;&lt;item&gt;2380&lt;/item&gt;&lt;item&gt;2381&lt;/item&gt;&lt;item&gt;3006&lt;/item&gt;&lt;item&gt;3010&lt;/item&gt;&lt;item&gt;3027&lt;/item&gt;&lt;item&gt;3031&lt;/item&gt;&lt;item&gt;3044&lt;/item&gt;&lt;item&gt;3118&lt;/item&gt;&lt;item&gt;3144&lt;/item&gt;&lt;item&gt;3146&lt;/item&gt;&lt;item&gt;3147&lt;/item&gt;&lt;item&gt;3149&lt;/item&gt;&lt;item&gt;3150&lt;/item&gt;&lt;item&gt;3151&lt;/item&gt;&lt;item&gt;3152&lt;/item&gt;&lt;item&gt;3153&lt;/item&gt;&lt;item&gt;3154&lt;/item&gt;&lt;item&gt;3155&lt;/item&gt;&lt;item&gt;3156&lt;/item&gt;&lt;item&gt;3157&lt;/item&gt;&lt;item&gt;3159&lt;/item&gt;&lt;item&gt;3161&lt;/item&gt;&lt;item&gt;3162&lt;/item&gt;&lt;item&gt;3163&lt;/item&gt;&lt;item&gt;3164&lt;/item&gt;&lt;item&gt;3165&lt;/item&gt;&lt;item&gt;3166&lt;/item&gt;&lt;item&gt;3167&lt;/item&gt;&lt;item&gt;3191&lt;/item&gt;&lt;item&gt;3193&lt;/item&gt;&lt;item&gt;3194&lt;/item&gt;&lt;/record-ids&gt;&lt;/item&gt;&lt;/Libraries&gt;"/>
  </w:docVars>
  <w:rsids>
    <w:rsidRoot w:val="00590D07"/>
    <w:rsid w:val="00011C8B"/>
    <w:rsid w:val="00044CF2"/>
    <w:rsid w:val="000761A6"/>
    <w:rsid w:val="000778C7"/>
    <w:rsid w:val="00092FCF"/>
    <w:rsid w:val="000D3260"/>
    <w:rsid w:val="000E6892"/>
    <w:rsid w:val="00102D2D"/>
    <w:rsid w:val="00127FD7"/>
    <w:rsid w:val="00131A23"/>
    <w:rsid w:val="00151771"/>
    <w:rsid w:val="00154970"/>
    <w:rsid w:val="00176A71"/>
    <w:rsid w:val="0018717A"/>
    <w:rsid w:val="00197D12"/>
    <w:rsid w:val="001A2CBD"/>
    <w:rsid w:val="001F4EA0"/>
    <w:rsid w:val="00205682"/>
    <w:rsid w:val="00207E2F"/>
    <w:rsid w:val="00234863"/>
    <w:rsid w:val="00241459"/>
    <w:rsid w:val="002534AA"/>
    <w:rsid w:val="00266E67"/>
    <w:rsid w:val="0029217D"/>
    <w:rsid w:val="0029262B"/>
    <w:rsid w:val="00292E46"/>
    <w:rsid w:val="00297CD9"/>
    <w:rsid w:val="002C2A48"/>
    <w:rsid w:val="002C43ED"/>
    <w:rsid w:val="002C677C"/>
    <w:rsid w:val="002C6B01"/>
    <w:rsid w:val="002F2A73"/>
    <w:rsid w:val="002F4B7D"/>
    <w:rsid w:val="00316053"/>
    <w:rsid w:val="00325FB4"/>
    <w:rsid w:val="003369DA"/>
    <w:rsid w:val="00352387"/>
    <w:rsid w:val="003670B6"/>
    <w:rsid w:val="00381AD2"/>
    <w:rsid w:val="00392443"/>
    <w:rsid w:val="003A1156"/>
    <w:rsid w:val="004011C8"/>
    <w:rsid w:val="00403370"/>
    <w:rsid w:val="0041031A"/>
    <w:rsid w:val="00420AAD"/>
    <w:rsid w:val="00427CB5"/>
    <w:rsid w:val="004311A5"/>
    <w:rsid w:val="00452672"/>
    <w:rsid w:val="00455A51"/>
    <w:rsid w:val="004611B3"/>
    <w:rsid w:val="004901DE"/>
    <w:rsid w:val="004B1FFD"/>
    <w:rsid w:val="004E29B3"/>
    <w:rsid w:val="004F5A7B"/>
    <w:rsid w:val="005266FA"/>
    <w:rsid w:val="00536021"/>
    <w:rsid w:val="00550208"/>
    <w:rsid w:val="00554634"/>
    <w:rsid w:val="00556A1F"/>
    <w:rsid w:val="00561695"/>
    <w:rsid w:val="005740A5"/>
    <w:rsid w:val="00590D07"/>
    <w:rsid w:val="00593895"/>
    <w:rsid w:val="005A5F61"/>
    <w:rsid w:val="005A7761"/>
    <w:rsid w:val="005B4A33"/>
    <w:rsid w:val="005B672F"/>
    <w:rsid w:val="005E5117"/>
    <w:rsid w:val="005F54D9"/>
    <w:rsid w:val="00610911"/>
    <w:rsid w:val="00612FFD"/>
    <w:rsid w:val="00614BCE"/>
    <w:rsid w:val="0061791A"/>
    <w:rsid w:val="0062792B"/>
    <w:rsid w:val="00636044"/>
    <w:rsid w:val="00641A4D"/>
    <w:rsid w:val="00666143"/>
    <w:rsid w:val="00670508"/>
    <w:rsid w:val="006755D4"/>
    <w:rsid w:val="00690E1A"/>
    <w:rsid w:val="00692974"/>
    <w:rsid w:val="006A0BDC"/>
    <w:rsid w:val="006A670B"/>
    <w:rsid w:val="006B09BB"/>
    <w:rsid w:val="006B1802"/>
    <w:rsid w:val="006C346B"/>
    <w:rsid w:val="00711590"/>
    <w:rsid w:val="00711A3B"/>
    <w:rsid w:val="00733885"/>
    <w:rsid w:val="00734F32"/>
    <w:rsid w:val="00740191"/>
    <w:rsid w:val="00742CD1"/>
    <w:rsid w:val="0075052C"/>
    <w:rsid w:val="00756E52"/>
    <w:rsid w:val="00780CC5"/>
    <w:rsid w:val="007837F2"/>
    <w:rsid w:val="00784D58"/>
    <w:rsid w:val="007D3F01"/>
    <w:rsid w:val="007E55F3"/>
    <w:rsid w:val="00805066"/>
    <w:rsid w:val="0083242A"/>
    <w:rsid w:val="00862B82"/>
    <w:rsid w:val="00874239"/>
    <w:rsid w:val="008B379C"/>
    <w:rsid w:val="008B7B7F"/>
    <w:rsid w:val="008D226D"/>
    <w:rsid w:val="008D40FE"/>
    <w:rsid w:val="008D6863"/>
    <w:rsid w:val="008E6909"/>
    <w:rsid w:val="009115A9"/>
    <w:rsid w:val="00931F1D"/>
    <w:rsid w:val="009344D2"/>
    <w:rsid w:val="0093726A"/>
    <w:rsid w:val="00965BCD"/>
    <w:rsid w:val="00973F2C"/>
    <w:rsid w:val="00974AF4"/>
    <w:rsid w:val="00975EA3"/>
    <w:rsid w:val="009E4EB0"/>
    <w:rsid w:val="00A42A69"/>
    <w:rsid w:val="00A46C1E"/>
    <w:rsid w:val="00A47477"/>
    <w:rsid w:val="00A61882"/>
    <w:rsid w:val="00A67E88"/>
    <w:rsid w:val="00A73E0D"/>
    <w:rsid w:val="00A86BA7"/>
    <w:rsid w:val="00AA275B"/>
    <w:rsid w:val="00AA75CF"/>
    <w:rsid w:val="00AF254D"/>
    <w:rsid w:val="00B2655B"/>
    <w:rsid w:val="00B86B75"/>
    <w:rsid w:val="00B94878"/>
    <w:rsid w:val="00BC48D5"/>
    <w:rsid w:val="00BD4A44"/>
    <w:rsid w:val="00BE04FF"/>
    <w:rsid w:val="00BE648A"/>
    <w:rsid w:val="00C12444"/>
    <w:rsid w:val="00C154D3"/>
    <w:rsid w:val="00C16C79"/>
    <w:rsid w:val="00C36279"/>
    <w:rsid w:val="00C44BA1"/>
    <w:rsid w:val="00C54747"/>
    <w:rsid w:val="00C60DD4"/>
    <w:rsid w:val="00C732B4"/>
    <w:rsid w:val="00C80B87"/>
    <w:rsid w:val="00CB74DC"/>
    <w:rsid w:val="00CC25A8"/>
    <w:rsid w:val="00D25519"/>
    <w:rsid w:val="00D67DAC"/>
    <w:rsid w:val="00D7635C"/>
    <w:rsid w:val="00D952B4"/>
    <w:rsid w:val="00DC05AD"/>
    <w:rsid w:val="00DC5606"/>
    <w:rsid w:val="00DE7E66"/>
    <w:rsid w:val="00DF0E0B"/>
    <w:rsid w:val="00DF3BEE"/>
    <w:rsid w:val="00E1075F"/>
    <w:rsid w:val="00E315A3"/>
    <w:rsid w:val="00E513DE"/>
    <w:rsid w:val="00E55905"/>
    <w:rsid w:val="00E60A07"/>
    <w:rsid w:val="00E75EF2"/>
    <w:rsid w:val="00E80EA8"/>
    <w:rsid w:val="00F21A64"/>
    <w:rsid w:val="00F22F22"/>
    <w:rsid w:val="00F37FD0"/>
    <w:rsid w:val="00F56974"/>
    <w:rsid w:val="00F71471"/>
    <w:rsid w:val="00F8262E"/>
    <w:rsid w:val="00F82BCD"/>
    <w:rsid w:val="00F91986"/>
    <w:rsid w:val="00FA7F2E"/>
    <w:rsid w:val="00FC2524"/>
    <w:rsid w:val="00FC4975"/>
    <w:rsid w:val="00FE5A3C"/>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140CF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annotation text" w:uiPriority="99"/>
    <w:lsdException w:name="annotation reference" w:uiPriority="99"/>
    <w:lsdException w:name="List Number 2" w:semiHidden="0" w:unhideWhenUsed="0"/>
    <w:lsdException w:name="List Number 5" w:semiHidden="0" w:unhideWhenUsed="0"/>
    <w:lsdException w:name="Title" w:semiHidden="0" w:unhideWhenUsed="0"/>
    <w:lsdException w:name="Body Text" w:qFormat="1"/>
    <w:lsdException w:name="Subtitle"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EndNoteBibliographyTitle">
    <w:name w:val="EndNote Bibliography Title"/>
    <w:basedOn w:val="Normal"/>
    <w:rsid w:val="0093726A"/>
    <w:pPr>
      <w:spacing w:after="0"/>
      <w:jc w:val="center"/>
    </w:pPr>
    <w:rPr>
      <w:rFonts w:ascii="Calibri" w:hAnsi="Calibri"/>
    </w:rPr>
  </w:style>
  <w:style w:type="paragraph" w:customStyle="1" w:styleId="EndNoteBibliography">
    <w:name w:val="EndNote Bibliography"/>
    <w:basedOn w:val="Normal"/>
    <w:rsid w:val="0093726A"/>
    <w:rPr>
      <w:rFonts w:ascii="Calibri" w:hAnsi="Calibri"/>
    </w:rPr>
  </w:style>
  <w:style w:type="paragraph" w:styleId="BalloonText">
    <w:name w:val="Balloon Text"/>
    <w:basedOn w:val="Normal"/>
    <w:link w:val="BalloonTextChar"/>
    <w:semiHidden/>
    <w:unhideWhenUsed/>
    <w:rsid w:val="00690E1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semiHidden/>
    <w:rsid w:val="00690E1A"/>
    <w:rPr>
      <w:rFonts w:ascii="Lucida Grande" w:hAnsi="Lucida Grande" w:cs="Lucida Grande"/>
      <w:sz w:val="18"/>
      <w:szCs w:val="18"/>
    </w:rPr>
  </w:style>
  <w:style w:type="character" w:styleId="CommentReference">
    <w:name w:val="annotation reference"/>
    <w:basedOn w:val="DefaultParagraphFont"/>
    <w:uiPriority w:val="99"/>
    <w:semiHidden/>
    <w:unhideWhenUsed/>
    <w:rsid w:val="00690E1A"/>
    <w:rPr>
      <w:sz w:val="18"/>
      <w:szCs w:val="18"/>
    </w:rPr>
  </w:style>
  <w:style w:type="paragraph" w:styleId="CommentText">
    <w:name w:val="annotation text"/>
    <w:basedOn w:val="Normal"/>
    <w:link w:val="CommentTextChar"/>
    <w:uiPriority w:val="99"/>
    <w:semiHidden/>
    <w:unhideWhenUsed/>
    <w:rsid w:val="00690E1A"/>
  </w:style>
  <w:style w:type="character" w:customStyle="1" w:styleId="CommentTextChar">
    <w:name w:val="Comment Text Char"/>
    <w:basedOn w:val="DefaultParagraphFont"/>
    <w:link w:val="CommentText"/>
    <w:uiPriority w:val="99"/>
    <w:semiHidden/>
    <w:rsid w:val="00690E1A"/>
  </w:style>
  <w:style w:type="paragraph" w:styleId="CommentSubject">
    <w:name w:val="annotation subject"/>
    <w:basedOn w:val="CommentText"/>
    <w:next w:val="CommentText"/>
    <w:link w:val="CommentSubjectChar"/>
    <w:semiHidden/>
    <w:unhideWhenUsed/>
    <w:rsid w:val="00690E1A"/>
    <w:rPr>
      <w:b/>
      <w:bCs/>
      <w:sz w:val="20"/>
      <w:szCs w:val="20"/>
    </w:rPr>
  </w:style>
  <w:style w:type="character" w:customStyle="1" w:styleId="CommentSubjectChar">
    <w:name w:val="Comment Subject Char"/>
    <w:basedOn w:val="CommentTextChar"/>
    <w:link w:val="CommentSubject"/>
    <w:semiHidden/>
    <w:rsid w:val="00690E1A"/>
    <w:rPr>
      <w:b/>
      <w:bCs/>
      <w:sz w:val="20"/>
      <w:szCs w:val="20"/>
    </w:rPr>
  </w:style>
  <w:style w:type="character" w:customStyle="1" w:styleId="BodyTextChar">
    <w:name w:val="Body Text Char"/>
    <w:basedOn w:val="DefaultParagraphFont"/>
    <w:link w:val="BodyText"/>
    <w:rsid w:val="00614BCE"/>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1" w:defUnhideWhenUsed="1" w:defQFormat="0" w:count="276">
    <w:lsdException w:name="Normal" w:semiHidden="0" w:unhideWhenUsed="0"/>
    <w:lsdException w:name="heading 1" w:semiHidden="0" w:unhideWhenUsed="0"/>
    <w:lsdException w:name="heading 2" w:semiHidden="0" w:unhideWhenUsed="0"/>
    <w:lsdException w:name="heading 3" w:semiHidden="0" w:unhideWhenUsed="0"/>
    <w:lsdException w:name="heading 4" w:semiHidden="0" w:unhideWhenUsed="0"/>
    <w:lsdException w:name="heading 5" w:semiHidden="0" w:unhideWhenUsed="0"/>
    <w:lsdException w:name="heading 6" w:semiHidden="0" w:unhideWhenUsed="0"/>
    <w:lsdException w:name="annotation text" w:uiPriority="99"/>
    <w:lsdException w:name="annotation reference" w:uiPriority="99"/>
    <w:lsdException w:name="List Number 2" w:semiHidden="0" w:unhideWhenUsed="0"/>
    <w:lsdException w:name="List Number 5" w:semiHidden="0" w:unhideWhenUsed="0"/>
    <w:lsdException w:name="Title" w:semiHidden="0" w:unhideWhenUsed="0"/>
    <w:lsdException w:name="Body Text" w:qFormat="1"/>
    <w:lsdException w:name="Subtitle" w:semiHidden="0" w:unhideWhenUsed="0"/>
    <w:lsdException w:name="Strong" w:semiHidden="0" w:unhideWhenUsed="0"/>
    <w:lsdException w:name="Emphasis" w:semiHidden="0" w:unhideWhenUsed="0"/>
    <w:lsdException w:name="Table Grid" w:semiHidden="0" w:unhideWhenUsed="0"/>
    <w:lsdException w:name="Placeholder Text" w:unhideWhenUsed="0"/>
    <w:lsdException w:name="No Spacing" w:semiHidden="0" w:unhideWhenUsed="0"/>
    <w:lsdException w:name="Light Shading" w:semiHidden="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nhideWhenUsed="0"/>
    <w:lsdException w:name="Quote" w:semiHidden="0" w:unhideWhenUsed="0"/>
    <w:lsdException w:name="Intense Quote" w:semiHidden="0" w:unhideWhenUsed="0"/>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nhideWhenUsed="0"/>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lsdException w:name="Intense Emphasis" w:semiHidden="0" w:unhideWhenUsed="0"/>
    <w:lsdException w:name="Subtle Reference" w:semiHidden="0" w:unhideWhenUsed="0"/>
    <w:lsdException w:name="Intense Reference" w:semiHidden="0" w:unhideWhenUsed="0"/>
    <w:lsdException w:name="Book Title" w:semiHidden="0" w:unhideWhenUsed="0"/>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EndNoteBibliographyTitle">
    <w:name w:val="EndNote Bibliography Title"/>
    <w:basedOn w:val="Normal"/>
    <w:rsid w:val="0093726A"/>
    <w:pPr>
      <w:spacing w:after="0"/>
      <w:jc w:val="center"/>
    </w:pPr>
    <w:rPr>
      <w:rFonts w:ascii="Calibri" w:hAnsi="Calibri"/>
    </w:rPr>
  </w:style>
  <w:style w:type="paragraph" w:customStyle="1" w:styleId="EndNoteBibliography">
    <w:name w:val="EndNote Bibliography"/>
    <w:basedOn w:val="Normal"/>
    <w:rsid w:val="0093726A"/>
    <w:rPr>
      <w:rFonts w:ascii="Calibri" w:hAnsi="Calibri"/>
    </w:rPr>
  </w:style>
  <w:style w:type="paragraph" w:styleId="BalloonText">
    <w:name w:val="Balloon Text"/>
    <w:basedOn w:val="Normal"/>
    <w:link w:val="BalloonTextChar"/>
    <w:semiHidden/>
    <w:unhideWhenUsed/>
    <w:rsid w:val="00690E1A"/>
    <w:pPr>
      <w:spacing w:after="0"/>
    </w:pPr>
    <w:rPr>
      <w:rFonts w:ascii="Lucida Grande" w:hAnsi="Lucida Grande" w:cs="Lucida Grande"/>
      <w:sz w:val="18"/>
      <w:szCs w:val="18"/>
    </w:rPr>
  </w:style>
  <w:style w:type="character" w:customStyle="1" w:styleId="BalloonTextChar">
    <w:name w:val="Balloon Text Char"/>
    <w:basedOn w:val="DefaultParagraphFont"/>
    <w:link w:val="BalloonText"/>
    <w:semiHidden/>
    <w:rsid w:val="00690E1A"/>
    <w:rPr>
      <w:rFonts w:ascii="Lucida Grande" w:hAnsi="Lucida Grande" w:cs="Lucida Grande"/>
      <w:sz w:val="18"/>
      <w:szCs w:val="18"/>
    </w:rPr>
  </w:style>
  <w:style w:type="character" w:styleId="CommentReference">
    <w:name w:val="annotation reference"/>
    <w:basedOn w:val="DefaultParagraphFont"/>
    <w:uiPriority w:val="99"/>
    <w:semiHidden/>
    <w:unhideWhenUsed/>
    <w:rsid w:val="00690E1A"/>
    <w:rPr>
      <w:sz w:val="18"/>
      <w:szCs w:val="18"/>
    </w:rPr>
  </w:style>
  <w:style w:type="paragraph" w:styleId="CommentText">
    <w:name w:val="annotation text"/>
    <w:basedOn w:val="Normal"/>
    <w:link w:val="CommentTextChar"/>
    <w:uiPriority w:val="99"/>
    <w:semiHidden/>
    <w:unhideWhenUsed/>
    <w:rsid w:val="00690E1A"/>
  </w:style>
  <w:style w:type="character" w:customStyle="1" w:styleId="CommentTextChar">
    <w:name w:val="Comment Text Char"/>
    <w:basedOn w:val="DefaultParagraphFont"/>
    <w:link w:val="CommentText"/>
    <w:uiPriority w:val="99"/>
    <w:semiHidden/>
    <w:rsid w:val="00690E1A"/>
  </w:style>
  <w:style w:type="paragraph" w:styleId="CommentSubject">
    <w:name w:val="annotation subject"/>
    <w:basedOn w:val="CommentText"/>
    <w:next w:val="CommentText"/>
    <w:link w:val="CommentSubjectChar"/>
    <w:semiHidden/>
    <w:unhideWhenUsed/>
    <w:rsid w:val="00690E1A"/>
    <w:rPr>
      <w:b/>
      <w:bCs/>
      <w:sz w:val="20"/>
      <w:szCs w:val="20"/>
    </w:rPr>
  </w:style>
  <w:style w:type="character" w:customStyle="1" w:styleId="CommentSubjectChar">
    <w:name w:val="Comment Subject Char"/>
    <w:basedOn w:val="CommentTextChar"/>
    <w:link w:val="CommentSubject"/>
    <w:semiHidden/>
    <w:rsid w:val="00690E1A"/>
    <w:rPr>
      <w:b/>
      <w:bCs/>
      <w:sz w:val="20"/>
      <w:szCs w:val="20"/>
    </w:rPr>
  </w:style>
  <w:style w:type="character" w:customStyle="1" w:styleId="BodyTextChar">
    <w:name w:val="Body Text Char"/>
    <w:basedOn w:val="DefaultParagraphFont"/>
    <w:link w:val="BodyText"/>
    <w:rsid w:val="00614BC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microsoft.com/office/2011/relationships/commentsExtended" Target="commentsExtended.xml"/><Relationship Id="rId21" Type="http://schemas.microsoft.com/office/2011/relationships/people" Target="people.xml"/><Relationship Id="rId10" Type="http://schemas.openxmlformats.org/officeDocument/2006/relationships/image" Target="media/image2.emf"/><Relationship Id="rId11" Type="http://schemas.openxmlformats.org/officeDocument/2006/relationships/image" Target="media/image3.emf"/><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image" Target="media/image7.em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14011</Words>
  <Characters>79864</Characters>
  <Application>Microsoft Macintosh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93688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2</cp:revision>
  <cp:lastPrinted>2015-11-12T17:58:00Z</cp:lastPrinted>
  <dcterms:created xsi:type="dcterms:W3CDTF">2015-11-17T10:36:00Z</dcterms:created>
  <dcterms:modified xsi:type="dcterms:W3CDTF">2015-11-17T10:36:00Z</dcterms:modified>
</cp:coreProperties>
</file>