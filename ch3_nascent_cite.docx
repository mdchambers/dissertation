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B0A6D8" w14:textId="77777777" w:rsidR="00102D2D" w:rsidRDefault="00102D2D">
      <w:pPr>
        <w:pStyle w:val="BodyText"/>
        <w:spacing w:line="480" w:lineRule="auto"/>
        <w:rPr>
          <w:ins w:id="0" w:author="Michael Chambers" w:date="2015-11-17T02:31:00Z"/>
        </w:rPr>
        <w:pPrChange w:id="1" w:author="Michael Chambers" w:date="2015-11-17T02:31:00Z">
          <w:pPr>
            <w:pStyle w:val="Heading3"/>
            <w:spacing w:line="480" w:lineRule="auto"/>
          </w:pPr>
        </w:pPrChange>
      </w:pPr>
    </w:p>
    <w:p w14:paraId="08FDA0E9" w14:textId="77777777" w:rsidR="00102D2D" w:rsidRDefault="00102D2D">
      <w:pPr>
        <w:pStyle w:val="BodyText"/>
        <w:spacing w:line="480" w:lineRule="auto"/>
        <w:rPr>
          <w:ins w:id="2" w:author="Michael Chambers" w:date="2015-11-17T02:31:00Z"/>
        </w:rPr>
        <w:pPrChange w:id="3" w:author="Michael Chambers" w:date="2015-11-17T02:31:00Z">
          <w:pPr>
            <w:pStyle w:val="Heading3"/>
            <w:spacing w:line="480" w:lineRule="auto"/>
          </w:pPr>
        </w:pPrChange>
      </w:pPr>
    </w:p>
    <w:p w14:paraId="0512C89D" w14:textId="77777777" w:rsidR="00102D2D" w:rsidRDefault="00102D2D">
      <w:pPr>
        <w:pStyle w:val="BodyText"/>
        <w:spacing w:line="480" w:lineRule="auto"/>
        <w:rPr>
          <w:ins w:id="4" w:author="Michael Chambers" w:date="2015-11-17T02:31:00Z"/>
        </w:rPr>
        <w:pPrChange w:id="5" w:author="Michael Chambers" w:date="2015-11-17T02:31:00Z">
          <w:pPr>
            <w:pStyle w:val="Heading3"/>
            <w:spacing w:line="480" w:lineRule="auto"/>
          </w:pPr>
        </w:pPrChange>
      </w:pPr>
    </w:p>
    <w:p w14:paraId="3CA6EAD4" w14:textId="77777777" w:rsidR="00102D2D" w:rsidRDefault="00102D2D">
      <w:pPr>
        <w:pStyle w:val="BodyText"/>
        <w:spacing w:line="480" w:lineRule="auto"/>
        <w:rPr>
          <w:ins w:id="6" w:author="Michael Chambers" w:date="2015-11-17T02:31:00Z"/>
        </w:rPr>
        <w:pPrChange w:id="7" w:author="Michael Chambers" w:date="2015-11-17T02:31:00Z">
          <w:pPr>
            <w:pStyle w:val="Heading3"/>
            <w:spacing w:line="480" w:lineRule="auto"/>
          </w:pPr>
        </w:pPrChange>
      </w:pPr>
    </w:p>
    <w:p w14:paraId="6A8B9EE7" w14:textId="77777777" w:rsidR="00102D2D" w:rsidRDefault="00102D2D">
      <w:pPr>
        <w:pStyle w:val="BodyText"/>
        <w:spacing w:line="480" w:lineRule="auto"/>
        <w:rPr>
          <w:ins w:id="8" w:author="Michael Chambers" w:date="2015-11-17T02:30:00Z"/>
        </w:rPr>
        <w:pPrChange w:id="9" w:author="Michael Chambers" w:date="2015-11-17T02:31:00Z">
          <w:pPr>
            <w:pStyle w:val="Heading3"/>
            <w:spacing w:line="480" w:lineRule="auto"/>
          </w:pPr>
        </w:pPrChange>
      </w:pPr>
    </w:p>
    <w:p w14:paraId="7BC54063" w14:textId="27EB069D" w:rsidR="004F5A7B" w:rsidRDefault="002C6B01">
      <w:pPr>
        <w:pStyle w:val="BodyText"/>
        <w:spacing w:line="480" w:lineRule="auto"/>
        <w:jc w:val="center"/>
        <w:rPr>
          <w:ins w:id="10" w:author="Michael Chambers" w:date="2015-11-17T02:20:00Z"/>
        </w:rPr>
        <w:pPrChange w:id="11" w:author="Michael Chambers" w:date="2015-11-17T02:31:00Z">
          <w:pPr>
            <w:pStyle w:val="Heading3"/>
            <w:spacing w:line="480" w:lineRule="auto"/>
          </w:pPr>
        </w:pPrChange>
      </w:pPr>
      <w:r w:rsidRPr="004F5A7B">
        <w:rPr>
          <w:b/>
          <w:rPrChange w:id="12" w:author="Michael Chambers" w:date="2015-11-17T02:19:00Z">
            <w:rPr>
              <w:b w:val="0"/>
              <w:bCs w:val="0"/>
            </w:rPr>
          </w:rPrChange>
        </w:rPr>
        <w:t>Chapter 3</w:t>
      </w:r>
    </w:p>
    <w:p w14:paraId="5944175D" w14:textId="77777777" w:rsidR="004F5A7B" w:rsidRDefault="004F5A7B">
      <w:pPr>
        <w:pStyle w:val="BodyText"/>
        <w:spacing w:line="480" w:lineRule="auto"/>
        <w:jc w:val="center"/>
        <w:rPr>
          <w:ins w:id="13" w:author="Michael Chambers" w:date="2015-11-17T02:19:00Z"/>
        </w:rPr>
        <w:pPrChange w:id="14" w:author="Michael Chambers" w:date="2015-11-17T02:31:00Z">
          <w:pPr>
            <w:pStyle w:val="Heading3"/>
            <w:spacing w:line="480" w:lineRule="auto"/>
          </w:pPr>
        </w:pPrChange>
      </w:pPr>
    </w:p>
    <w:p w14:paraId="270C3975" w14:textId="57D44360" w:rsidR="00692974" w:rsidRPr="00102D2D" w:rsidRDefault="002C6B01">
      <w:pPr>
        <w:pStyle w:val="BodyText"/>
        <w:spacing w:line="480" w:lineRule="auto"/>
        <w:jc w:val="center"/>
        <w:pPrChange w:id="15" w:author="Michael Chambers" w:date="2015-11-17T02:31:00Z">
          <w:pPr>
            <w:pStyle w:val="Heading3"/>
            <w:spacing w:line="480" w:lineRule="auto"/>
          </w:pPr>
        </w:pPrChange>
      </w:pPr>
      <w:del w:id="16" w:author="Michael Chambers" w:date="2015-11-17T02:19:00Z">
        <w:r w:rsidRPr="004F5A7B" w:rsidDel="004F5A7B">
          <w:rPr>
            <w:b/>
            <w:rPrChange w:id="17" w:author="Michael Chambers" w:date="2015-11-17T02:19:00Z">
              <w:rPr>
                <w:b w:val="0"/>
                <w:bCs w:val="0"/>
              </w:rPr>
            </w:rPrChange>
          </w:rPr>
          <w:delText xml:space="preserve">: </w:delText>
        </w:r>
      </w:del>
      <w:r w:rsidR="006755D4" w:rsidRPr="004F5A7B">
        <w:rPr>
          <w:b/>
          <w:rPrChange w:id="18" w:author="Michael Chambers" w:date="2015-11-17T02:19:00Z">
            <w:rPr>
              <w:b w:val="0"/>
              <w:bCs w:val="0"/>
            </w:rPr>
          </w:rPrChange>
        </w:rPr>
        <w:t xml:space="preserve">Investigating the dynamics of the embryonic </w:t>
      </w:r>
      <w:proofErr w:type="spellStart"/>
      <w:r w:rsidR="006755D4" w:rsidRPr="004F5A7B">
        <w:rPr>
          <w:b/>
          <w:rPrChange w:id="19" w:author="Michael Chambers" w:date="2015-11-17T02:19:00Z">
            <w:rPr>
              <w:b w:val="0"/>
              <w:bCs w:val="0"/>
            </w:rPr>
          </w:rPrChange>
        </w:rPr>
        <w:t>transcriptome</w:t>
      </w:r>
      <w:proofErr w:type="spellEnd"/>
    </w:p>
    <w:p w14:paraId="2A08A324" w14:textId="77777777" w:rsidR="004F5A7B" w:rsidRDefault="004F5A7B">
      <w:pPr>
        <w:spacing w:line="480" w:lineRule="auto"/>
        <w:rPr>
          <w:ins w:id="20" w:author="Michael Chambers" w:date="2015-11-17T02:20:00Z"/>
          <w:b/>
        </w:rPr>
        <w:pPrChange w:id="21" w:author="Michael Chambers" w:date="2015-11-17T02:31:00Z">
          <w:pPr/>
        </w:pPrChange>
      </w:pPr>
      <w:bookmarkStart w:id="22" w:name="michael-chambers"/>
      <w:bookmarkStart w:id="23" w:name="abstract"/>
      <w:bookmarkEnd w:id="22"/>
      <w:bookmarkEnd w:id="23"/>
      <w:ins w:id="24" w:author="Michael Chambers" w:date="2015-11-17T02:20:00Z">
        <w:r>
          <w:rPr>
            <w:b/>
          </w:rPr>
          <w:br w:type="page"/>
        </w:r>
      </w:ins>
    </w:p>
    <w:p w14:paraId="2CA564EB" w14:textId="0529A76D" w:rsidR="00692974" w:rsidRDefault="002C6B01">
      <w:pPr>
        <w:pStyle w:val="BodyText"/>
        <w:rPr>
          <w:ins w:id="25" w:author="Michael Chambers" w:date="2015-11-17T02:20:00Z"/>
        </w:rPr>
        <w:pPrChange w:id="26" w:author="Michael Chambers" w:date="2015-11-17T02:20:00Z">
          <w:pPr>
            <w:pStyle w:val="Heading4"/>
            <w:spacing w:line="480" w:lineRule="auto"/>
          </w:pPr>
        </w:pPrChange>
      </w:pPr>
      <w:r w:rsidRPr="004F5A7B">
        <w:rPr>
          <w:b/>
          <w:rPrChange w:id="27" w:author="Michael Chambers" w:date="2015-11-17T02:20:00Z">
            <w:rPr>
              <w:b w:val="0"/>
              <w:bCs w:val="0"/>
            </w:rPr>
          </w:rPrChange>
        </w:rPr>
        <w:lastRenderedPageBreak/>
        <w:t>Abstract</w:t>
      </w:r>
    </w:p>
    <w:p w14:paraId="24413F4D" w14:textId="77777777" w:rsidR="004F5A7B" w:rsidRPr="00102D2D" w:rsidRDefault="004F5A7B">
      <w:pPr>
        <w:pStyle w:val="BodyText"/>
        <w:rPr>
          <w:ins w:id="28" w:author="Michael Chambers" w:date="2015-11-15T21:47:00Z"/>
        </w:rPr>
        <w:pPrChange w:id="29" w:author="Michael Chambers" w:date="2015-11-17T02:20:00Z">
          <w:pPr>
            <w:pStyle w:val="Heading4"/>
            <w:spacing w:line="480" w:lineRule="auto"/>
          </w:pPr>
        </w:pPrChange>
      </w:pPr>
    </w:p>
    <w:p w14:paraId="058F2AFA" w14:textId="22C52DAB" w:rsidR="00F56974" w:rsidRDefault="00F56974">
      <w:pPr>
        <w:pStyle w:val="BodyText"/>
        <w:spacing w:line="480" w:lineRule="auto"/>
        <w:rPr>
          <w:ins w:id="30" w:author="Michael Chambers" w:date="2015-11-15T22:10:00Z"/>
        </w:rPr>
        <w:pPrChange w:id="31" w:author="Michael Chambers" w:date="2015-11-15T22:02:00Z">
          <w:pPr>
            <w:pStyle w:val="Heading4"/>
            <w:spacing w:line="480" w:lineRule="auto"/>
          </w:pPr>
        </w:pPrChange>
      </w:pPr>
      <w:ins w:id="32" w:author="Michael Chambers" w:date="2015-11-15T21:47:00Z">
        <w:r>
          <w:tab/>
        </w:r>
      </w:ins>
      <w:ins w:id="33" w:author="Michael Chambers" w:date="2015-11-15T21:55:00Z">
        <w:r>
          <w:t xml:space="preserve">In dynamic systems </w:t>
        </w:r>
      </w:ins>
      <w:ins w:id="34" w:author="Michael Chambers" w:date="2015-11-15T22:06:00Z">
        <w:r w:rsidR="00FC2524">
          <w:t>such as</w:t>
        </w:r>
      </w:ins>
      <w:ins w:id="35" w:author="Michael Chambers" w:date="2015-11-15T21:55:00Z">
        <w:r>
          <w:t xml:space="preserve"> the </w:t>
        </w:r>
      </w:ins>
      <w:ins w:id="36" w:author="Michael Chambers" w:date="2015-11-15T22:06:00Z">
        <w:r w:rsidR="00FC2524">
          <w:rPr>
            <w:i/>
          </w:rPr>
          <w:t>Drosophila</w:t>
        </w:r>
      </w:ins>
      <w:ins w:id="37" w:author="Michael Chambers" w:date="2015-11-15T21:55:00Z">
        <w:r>
          <w:rPr>
            <w:i/>
          </w:rPr>
          <w:t xml:space="preserve"> </w:t>
        </w:r>
        <w:r>
          <w:t xml:space="preserve">embryo, </w:t>
        </w:r>
      </w:ins>
      <w:ins w:id="38" w:author="Michael Chambers" w:date="2015-11-15T22:01:00Z">
        <w:r>
          <w:t xml:space="preserve">the transcription rates of genes </w:t>
        </w:r>
      </w:ins>
      <w:ins w:id="39" w:author="Michael Chambers" w:date="2015-11-15T22:07:00Z">
        <w:r w:rsidR="00FC2524">
          <w:t xml:space="preserve">can rapidly </w:t>
        </w:r>
      </w:ins>
      <w:ins w:id="40" w:author="Michael Chambers" w:date="2015-11-15T22:01:00Z">
        <w:r>
          <w:t>fluctuate i</w:t>
        </w:r>
        <w:r w:rsidR="00FC2524">
          <w:t>n response to regulatory events. T</w:t>
        </w:r>
        <w:r>
          <w:t xml:space="preserve">he levels of processed mRNA, as measured by </w:t>
        </w:r>
        <w:proofErr w:type="spellStart"/>
        <w:r>
          <w:t>transcriptome</w:t>
        </w:r>
        <w:proofErr w:type="spellEnd"/>
        <w:r>
          <w:t xml:space="preserve"> assays such as RNA-</w:t>
        </w:r>
        <w:proofErr w:type="spellStart"/>
        <w:r>
          <w:t>seq</w:t>
        </w:r>
        <w:proofErr w:type="spellEnd"/>
        <w:r>
          <w:t xml:space="preserve">, </w:t>
        </w:r>
      </w:ins>
      <w:ins w:id="41" w:author="Michael Chambers" w:date="2015-11-15T22:07:00Z">
        <w:r w:rsidR="00FC2524">
          <w:t>therefore are less</w:t>
        </w:r>
      </w:ins>
      <w:ins w:id="42" w:author="Michael Chambers" w:date="2015-11-15T22:01:00Z">
        <w:r>
          <w:t xml:space="preserve"> accurate </w:t>
        </w:r>
      </w:ins>
      <w:ins w:id="43" w:author="Michael Chambers" w:date="2015-11-15T22:07:00Z">
        <w:r w:rsidR="00FC2524">
          <w:t xml:space="preserve">as </w:t>
        </w:r>
      </w:ins>
      <w:ins w:id="44" w:author="Michael Chambers" w:date="2015-11-15T22:01:00Z">
        <w:r>
          <w:t>measurements of su</w:t>
        </w:r>
        <w:r w:rsidR="00FC2524">
          <w:t xml:space="preserve">ch transcription rates, as mRNA </w:t>
        </w:r>
        <w:r>
          <w:t xml:space="preserve">levels are not at a </w:t>
        </w:r>
        <w:proofErr w:type="gramStart"/>
        <w:r>
          <w:t>steady-state</w:t>
        </w:r>
        <w:proofErr w:type="gramEnd"/>
        <w:r>
          <w:t>. Nascent-</w:t>
        </w:r>
        <w:proofErr w:type="spellStart"/>
        <w:r>
          <w:t>seq</w:t>
        </w:r>
        <w:proofErr w:type="spellEnd"/>
        <w:r>
          <w:t xml:space="preserve"> is </w:t>
        </w:r>
      </w:ins>
      <w:ins w:id="45" w:author="Michael Chambers" w:date="2015-11-15T22:04:00Z">
        <w:r w:rsidR="00FC2524">
          <w:t xml:space="preserve">one method </w:t>
        </w:r>
      </w:ins>
      <w:ins w:id="46" w:author="Michael Chambers" w:date="2015-11-15T22:08:00Z">
        <w:r w:rsidR="00FC2524">
          <w:t>developed</w:t>
        </w:r>
      </w:ins>
      <w:ins w:id="47" w:author="Michael Chambers" w:date="2015-11-15T22:04:00Z">
        <w:r w:rsidR="00FC2524">
          <w:t xml:space="preserve"> </w:t>
        </w:r>
      </w:ins>
      <w:ins w:id="48" w:author="Michael Chambers" w:date="2015-11-15T22:08:00Z">
        <w:r w:rsidR="00FC2524">
          <w:t>to assay the transcription rate of genes directly in these dynamic systems, bypassing the effect of differential rates of transcript synthesis, processing, an</w:t>
        </w:r>
      </w:ins>
      <w:ins w:id="49" w:author="Michael Chambers" w:date="2015-11-15T22:09:00Z">
        <w:r w:rsidR="00FC2524">
          <w:t>d</w:t>
        </w:r>
      </w:ins>
      <w:ins w:id="50" w:author="Michael Chambers" w:date="2015-11-15T22:08:00Z">
        <w:r w:rsidR="00FC2524">
          <w:t xml:space="preserve"> degradation</w:t>
        </w:r>
      </w:ins>
      <w:ins w:id="51" w:author="Michael Chambers" w:date="2015-11-15T22:09:00Z">
        <w:r w:rsidR="00FC2524">
          <w:t xml:space="preserve"> on mRNA accumulation</w:t>
        </w:r>
      </w:ins>
      <w:ins w:id="52" w:author="Michael Chambers" w:date="2015-11-15T22:08:00Z">
        <w:r w:rsidR="00FC2524">
          <w:t>.</w:t>
        </w:r>
      </w:ins>
      <w:ins w:id="53" w:author="Michael Chambers" w:date="2015-11-15T22:09:00Z">
        <w:r w:rsidR="00FC2524">
          <w:t xml:space="preserve"> </w:t>
        </w:r>
      </w:ins>
      <w:ins w:id="54" w:author="Michael Chambers" w:date="2015-11-15T22:10:00Z">
        <w:r w:rsidR="00FC2524">
          <w:t>It accomplishes this by isolating and sequencing only those transcripts bound within ternary elongation complex and therefore in the process of synthesis.</w:t>
        </w:r>
      </w:ins>
    </w:p>
    <w:p w14:paraId="2C7783B3" w14:textId="37F6612A" w:rsidR="00381AD2" w:rsidRPr="00780CC5" w:rsidRDefault="00FC2524">
      <w:pPr>
        <w:pStyle w:val="BodyText"/>
        <w:spacing w:line="480" w:lineRule="auto"/>
        <w:pPrChange w:id="55" w:author="Michael Chambers" w:date="2015-11-15T22:02:00Z">
          <w:pPr>
            <w:pStyle w:val="Heading4"/>
            <w:spacing w:line="480" w:lineRule="auto"/>
          </w:pPr>
        </w:pPrChange>
      </w:pPr>
      <w:ins w:id="56" w:author="Michael Chambers" w:date="2015-11-15T22:10:00Z">
        <w:r>
          <w:tab/>
          <w:t>In this study, we apply Nascent-</w:t>
        </w:r>
        <w:proofErr w:type="spellStart"/>
        <w:r>
          <w:t>seq</w:t>
        </w:r>
        <w:proofErr w:type="spellEnd"/>
        <w:r>
          <w:t xml:space="preserve"> to embryos at multiple stages of development</w:t>
        </w:r>
      </w:ins>
      <w:ins w:id="57" w:author="Michael Chambers" w:date="2015-11-15T22:11:00Z">
        <w:r>
          <w:t xml:space="preserve"> to measure these transcription rates. From this data, we obtain information about the developmental stage-specific expr</w:t>
        </w:r>
        <w:r w:rsidR="0075052C">
          <w:t xml:space="preserve">ession of each gene, as well as the distribution of </w:t>
        </w:r>
      </w:ins>
      <w:ins w:id="58" w:author="Michael Chambers" w:date="2015-11-15T22:33:00Z">
        <w:r w:rsidR="0075052C">
          <w:t xml:space="preserve">nascent transcript </w:t>
        </w:r>
        <w:r w:rsidR="00FC4975">
          <w:t>lengths for each gene. The lat</w:t>
        </w:r>
        <w:r w:rsidR="00420AAD">
          <w:t xml:space="preserve">ter serves as a readout for </w:t>
        </w:r>
      </w:ins>
      <w:ins w:id="59" w:author="Michael Chambers" w:date="2015-11-15T22:35:00Z">
        <w:r w:rsidR="001F4EA0">
          <w:t>patterns of</w:t>
        </w:r>
      </w:ins>
      <w:ins w:id="60" w:author="Michael Chambers" w:date="2015-11-15T22:33:00Z">
        <w:r w:rsidR="00420AAD">
          <w:t xml:space="preserve"> accumulated positioning of RNA Polymerase II within gene </w:t>
        </w:r>
      </w:ins>
      <w:ins w:id="61" w:author="Michael Chambers" w:date="2015-11-15T22:35:00Z">
        <w:r w:rsidR="001F4EA0">
          <w:t>bodies indicative of</w:t>
        </w:r>
        <w:r w:rsidR="00420AAD">
          <w:t xml:space="preserve"> promoter-proximal pausing.</w:t>
        </w:r>
      </w:ins>
      <w:ins w:id="62" w:author="Michael Chambers" w:date="2015-11-16T00:34:00Z">
        <w:r w:rsidR="00455A51">
          <w:t xml:space="preserve"> </w:t>
        </w:r>
      </w:ins>
      <w:ins w:id="63" w:author="Michael Chambers" w:date="2015-11-15T22:44:00Z">
        <w:r w:rsidR="00C732B4">
          <w:t>We</w:t>
        </w:r>
      </w:ins>
      <w:ins w:id="64" w:author="Michael Chambers" w:date="2015-11-15T22:39:00Z">
        <w:r w:rsidR="006B1802">
          <w:t xml:space="preserve"> observe that Groucho-regulated genes at each stage of development are enriched for promoter-proximal paused polymerase.</w:t>
        </w:r>
      </w:ins>
      <w:ins w:id="65" w:author="Michael Chambers" w:date="2015-11-16T00:33:00Z">
        <w:r w:rsidR="008B379C">
          <w:t xml:space="preserve"> This holds true of both genes with internal or adjacent </w:t>
        </w:r>
        <w:proofErr w:type="spellStart"/>
        <w:r w:rsidR="008B379C">
          <w:t>Gro</w:t>
        </w:r>
        <w:proofErr w:type="spellEnd"/>
        <w:r w:rsidR="008B379C">
          <w:t xml:space="preserve"> binding, and genes </w:t>
        </w:r>
      </w:ins>
      <w:proofErr w:type="gramStart"/>
      <w:ins w:id="66" w:author="Michael Chambers" w:date="2015-11-16T01:19:00Z">
        <w:r w:rsidR="00862B82">
          <w:t>up-regulated</w:t>
        </w:r>
      </w:ins>
      <w:proofErr w:type="gramEnd"/>
      <w:ins w:id="67" w:author="Michael Chambers" w:date="2015-11-16T01:20:00Z">
        <w:r w:rsidR="00862B82">
          <w:t>, but not down-regulated</w:t>
        </w:r>
      </w:ins>
      <w:ins w:id="68" w:author="Michael Chambers" w:date="2015-11-16T00:33:00Z">
        <w:r w:rsidR="00862B82">
          <w:t xml:space="preserve"> in </w:t>
        </w:r>
        <w:proofErr w:type="spellStart"/>
        <w:r w:rsidR="00862B82">
          <w:t>Gro</w:t>
        </w:r>
        <w:proofErr w:type="spellEnd"/>
        <w:r w:rsidR="00862B82">
          <w:t xml:space="preserve"> loss-of-functi</w:t>
        </w:r>
        <w:r w:rsidR="008B379C">
          <w:t xml:space="preserve">on embryos. </w:t>
        </w:r>
      </w:ins>
    </w:p>
    <w:p w14:paraId="07800DC2" w14:textId="77777777" w:rsidR="004F5A7B" w:rsidRDefault="004F5A7B">
      <w:pPr>
        <w:rPr>
          <w:ins w:id="69" w:author="Michael Chambers" w:date="2015-11-17T02:20:00Z"/>
          <w:b/>
        </w:rPr>
      </w:pPr>
      <w:bookmarkStart w:id="70" w:name="introduction"/>
      <w:bookmarkEnd w:id="70"/>
      <w:ins w:id="71" w:author="Michael Chambers" w:date="2015-11-17T02:20:00Z">
        <w:r>
          <w:rPr>
            <w:b/>
          </w:rPr>
          <w:br w:type="page"/>
        </w:r>
      </w:ins>
    </w:p>
    <w:p w14:paraId="601D5FF7" w14:textId="0E44FBE4" w:rsidR="00692974" w:rsidRPr="00102D2D" w:rsidRDefault="002C6B01">
      <w:pPr>
        <w:pStyle w:val="BodyText"/>
        <w:pPrChange w:id="72" w:author="Michael Chambers" w:date="2015-11-17T02:20:00Z">
          <w:pPr>
            <w:pStyle w:val="Heading4"/>
            <w:spacing w:line="480" w:lineRule="auto"/>
          </w:pPr>
        </w:pPrChange>
      </w:pPr>
      <w:r w:rsidRPr="004F5A7B">
        <w:rPr>
          <w:b/>
          <w:rPrChange w:id="73" w:author="Michael Chambers" w:date="2015-11-17T02:20:00Z">
            <w:rPr>
              <w:b w:val="0"/>
              <w:bCs w:val="0"/>
            </w:rPr>
          </w:rPrChange>
        </w:rPr>
        <w:lastRenderedPageBreak/>
        <w:t>Introduction</w:t>
      </w:r>
    </w:p>
    <w:p w14:paraId="569C7A3B" w14:textId="77777777" w:rsidR="004F5A7B" w:rsidRDefault="00DF0E0B">
      <w:pPr>
        <w:pStyle w:val="BodyText"/>
        <w:spacing w:line="480" w:lineRule="auto"/>
        <w:rPr>
          <w:ins w:id="74" w:author="Michael Chambers" w:date="2015-11-17T02:20:00Z"/>
        </w:rPr>
      </w:pPr>
      <w:r>
        <w:tab/>
      </w:r>
    </w:p>
    <w:p w14:paraId="58624920" w14:textId="379E0E0C" w:rsidR="00931F1D" w:rsidRDefault="00DF0E0B">
      <w:pPr>
        <w:pStyle w:val="BodyText"/>
        <w:spacing w:line="480" w:lineRule="auto"/>
        <w:ind w:firstLine="720"/>
        <w:pPrChange w:id="75" w:author="Michael Chambers" w:date="2015-11-17T02:20:00Z">
          <w:pPr>
            <w:pStyle w:val="BodyText"/>
            <w:spacing w:line="480" w:lineRule="auto"/>
          </w:pPr>
        </w:pPrChange>
      </w:pPr>
      <w:r>
        <w:rPr>
          <w:i/>
        </w:rPr>
        <w:t xml:space="preserve">Drosophila </w:t>
      </w:r>
      <w:r>
        <w:t xml:space="preserve">development involves the coordinated expression of a vast number of genes </w:t>
      </w:r>
      <w:r w:rsidR="00AA75CF">
        <w:t>under strict temporal and spatial control</w:t>
      </w:r>
      <w:r w:rsidR="004011C8">
        <w:t xml:space="preserve"> </w:t>
      </w:r>
      <w:r w:rsidR="00B2655B">
        <w:fldChar w:fldCharType="begin">
          <w:fldData xml:space="preserve">PEVuZE5vdGU+PENpdGU+PEF1dGhvcj5Ccm93bjwvQXV0aG9yPjxZZWFyPjIwMTQ8L1llYXI+PFJl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</w:fldData>
        </w:fldChar>
      </w:r>
      <w:r w:rsidR="00B2655B">
        <w:instrText xml:space="preserve"> ADDIN EN.CITE </w:instrText>
      </w:r>
      <w:r w:rsidR="00B2655B">
        <w:fldChar w:fldCharType="begin">
          <w:fldData xml:space="preserve">PEVuZE5vdGU+PENpdGU+PEF1dGhvcj5Ccm93bjwvQXV0aG9yPjxZZWFyPjIwMTQ8L1llYXI+PFJl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</w:fldData>
        </w:fldChar>
      </w:r>
      <w:r w:rsidR="00B2655B">
        <w:instrText xml:space="preserve"> ADDIN EN.CITE.DATA </w:instrText>
      </w:r>
      <w:r w:rsidR="00B2655B">
        <w:fldChar w:fldCharType="end"/>
      </w:r>
      <w:r w:rsidR="00B2655B">
        <w:fldChar w:fldCharType="separate"/>
      </w:r>
      <w:r w:rsidR="00B2655B">
        <w:rPr>
          <w:noProof/>
        </w:rPr>
        <w:t>(Brown et al., 2014)</w:t>
      </w:r>
      <w:r w:rsidR="00B2655B">
        <w:fldChar w:fldCharType="end"/>
      </w:r>
      <w:r>
        <w:t xml:space="preserve">. </w:t>
      </w:r>
      <w:r w:rsidR="00AA75CF">
        <w:t xml:space="preserve">Transcript levels in the embryo are therefore highly dynamic, undergoing rapid shifts in level dependent on altered rates of accumulation, processing, and degradation. In excess of ~7,000 unique transcripts, arising from at least 3,000 distinct genes are expressed from the earliest onset of zygotic transcription </w:t>
      </w:r>
      <w:r w:rsidR="00B2655B">
        <w:fldChar w:fldCharType="begin">
          <w:fldData xml:space="preserve">PEVuZE5vdGU+PENpdGU+PEF1dGhvcj5HcmF2ZWxleTwvQXV0aG9yPjxZZWFyPjIwMTE8L1llYXI+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</w:fldData>
        </w:fldChar>
      </w:r>
      <w:r w:rsidR="00554834">
        <w:instrText xml:space="preserve"> ADDIN EN.CITE </w:instrText>
      </w:r>
      <w:r w:rsidR="00554834">
        <w:fldChar w:fldCharType="begin">
          <w:fldData xml:space="preserve">PEVuZE5vdGU+PENpdGU+PEF1dGhvcj5HcmF2ZWxleTwvQXV0aG9yPjxZZWFyPjIwMTE8L1llYXI+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</w:fldData>
        </w:fldChar>
      </w:r>
      <w:r w:rsidR="00554834">
        <w:instrText xml:space="preserve"> ADDIN EN.CITE.DATA </w:instrText>
      </w:r>
      <w:r w:rsidR="00554834">
        <w:fldChar w:fldCharType="end"/>
      </w:r>
      <w:r w:rsidR="00B2655B">
        <w:fldChar w:fldCharType="separate"/>
      </w:r>
      <w:r w:rsidR="00554834">
        <w:rPr>
          <w:noProof/>
        </w:rPr>
        <w:t>(De Renzis et al., 2007; Graveley et al., 2011)</w:t>
      </w:r>
      <w:r w:rsidR="00B2655B">
        <w:fldChar w:fldCharType="end"/>
      </w:r>
      <w:proofErr w:type="gramStart"/>
      <w:r w:rsidR="00AA75CF">
        <w:t xml:space="preserve"> .</w:t>
      </w:r>
      <w:proofErr w:type="gramEnd"/>
      <w:r w:rsidR="00AA75CF">
        <w:t xml:space="preserve"> </w:t>
      </w:r>
      <w:r w:rsidR="00207E2F">
        <w:t xml:space="preserve">Of these, at least 1,000 are expressed in a spatially </w:t>
      </w:r>
      <w:del w:id="76" w:author="Albert Courey" w:date="2015-11-13T13:54:00Z">
        <w:r w:rsidR="00207E2F" w:rsidDel="00690E1A">
          <w:delText xml:space="preserve">constricted </w:delText>
        </w:r>
      </w:del>
      <w:ins w:id="77" w:author="Albert Courey" w:date="2015-11-13T13:54:00Z">
        <w:r w:rsidR="00690E1A">
          <w:t xml:space="preserve">restricted </w:t>
        </w:r>
      </w:ins>
      <w:r w:rsidR="00207E2F">
        <w:t xml:space="preserve">manner </w:t>
      </w:r>
      <w:r w:rsidR="00B2655B">
        <w:fldChar w:fldCharType="begin"/>
      </w:r>
      <w:r w:rsidR="00B2655B">
        <w:instrText xml:space="preserve"> ADDIN EN.CITE &lt;EndNote&gt;&lt;Cite&gt;&lt;Author&gt;Tomancak&lt;/Author&gt;&lt;Year&gt;2002&lt;/Year&gt;&lt;RecNum&gt;1150&lt;/RecNum&gt;&lt;DisplayText&gt;(Tomancak et al., 2002)&lt;/DisplayText&gt;&lt;record&gt;&lt;rec-number&gt;1150&lt;/rec-number&gt;&lt;foreign-keys&gt;&lt;key app="EN" db-id="txpdr0vslpwzage5afxvdv2xds5vfp9zsafw" timestamp="1435089951"&gt;1150&lt;/key&gt;&lt;/foreign-keys&gt;&lt;ref-type name="Journal Article"&gt;17&lt;/ref-type&gt;&lt;contributors&gt;&lt;authors&gt;&lt;author&gt;Tomancak, P&lt;/author&gt;&lt;author&gt;Beaton, A&lt;/author&gt;&lt;author&gt;Weiszmann, R&lt;/author&gt;&lt;author&gt;Kwan, E&lt;/author&gt;&lt;author&gt;Shu, S&lt;/author&gt;&lt;author&gt;Lewis, S E&lt;/author&gt;&lt;author&gt;Richards, S&lt;/author&gt;&lt;author&gt;Ashburner, M&lt;/author&gt;&lt;author&gt;Hartenstein, V&lt;/author&gt;&lt;author&gt;Celniker, S E&lt;/author&gt;&lt;/authors&gt;&lt;/contributors&gt;&lt;titles&gt;&lt;title&gt;Systematic determination of patterns of gene expression during Drosophila embryogenesis&lt;/title&gt;&lt;secondary-title&gt;Genome Biol&lt;/secondary-title&gt;&lt;/titles&gt;&lt;periodical&gt;&lt;full-title&gt;Genome Biol&lt;/full-title&gt;&lt;/periodical&gt;&lt;pages&gt;0081-0088&lt;/pages&gt;&lt;volume&gt;3&lt;/volume&gt;&lt;number&gt;12&lt;/number&gt;&lt;dates&gt;&lt;year&gt;2002&lt;/year&gt;&lt;/dates&gt;&lt;accession-num&gt;11496347254411664811related:q52-6eo6i58J&lt;/accession-num&gt;&lt;label&gt;r07784&lt;/label&gt;&lt;urls&gt;&lt;related-urls&gt;&lt;url&gt;http://www.biomedcentral.com/content/pdf/gb-2002-3-12-research0088.pdf&lt;/url&gt;&lt;/related-urls&gt;&lt;pdf-urls&gt;&lt;url&gt;file://localhost/Users/mike/Documents/Papers2/Articles/2002/Tomancak/Tomancak-2002--Systematic%20determination%20of%20patterns%20of%20gene%20expression%20during%20Drosophila%20embryogenesis.pdf&lt;/url&gt;&lt;/pdf-urls&gt;&lt;/urls&gt;&lt;custom3&gt;papers2://publication/uuid/0CBE8AE9-A3B1-44CC-8474-EA4EFA95FA4B&lt;/custom3&gt;&lt;/record&gt;&lt;/Cite&gt;&lt;/EndNote&gt;</w:instrText>
      </w:r>
      <w:r w:rsidR="00B2655B">
        <w:fldChar w:fldCharType="separate"/>
      </w:r>
      <w:r w:rsidR="00B2655B">
        <w:rPr>
          <w:noProof/>
        </w:rPr>
        <w:t>(Tomancak et al., 2002)</w:t>
      </w:r>
      <w:r w:rsidR="00B2655B">
        <w:fldChar w:fldCharType="end"/>
      </w:r>
      <w:r w:rsidR="00207E2F">
        <w:t xml:space="preserve">. </w:t>
      </w:r>
      <w:r w:rsidR="0041031A">
        <w:t>Regulatory systems go to great lengths to minimize even relatively slight stochastic changes in expression</w:t>
      </w:r>
      <w:r w:rsidR="004B1FFD">
        <w:t xml:space="preserve">, which can nevertheless have a negative effect on viability </w:t>
      </w:r>
      <w:r w:rsidR="00B2655B">
        <w:fldChar w:fldCharType="begin"/>
      </w:r>
      <w:r w:rsidR="00B2655B">
        <w:instrText xml:space="preserve"> ADDIN EN.CITE &lt;EndNote&gt;&lt;Cite&gt;&lt;Author&gt;Perry&lt;/Author&gt;&lt;Year&gt;2010&lt;/Year&gt;&lt;RecNum&gt;385&lt;/RecNum&gt;&lt;DisplayText&gt;(Perry et al., 2010)&lt;/DisplayText&gt;&lt;record&gt;&lt;rec-number&gt;385&lt;/rec-number&gt;&lt;foreign-keys&gt;&lt;key app="EN" db-id="txpdr0vslpwzage5afxvdv2xds5vfp9zsafw" timestamp="1435089950"&gt;385&lt;/key&gt;&lt;/foreign-keys&gt;&lt;ref-type name="Journal Article"&gt;17&lt;/ref-type&gt;&lt;contributors&gt;&lt;authors&gt;&lt;author&gt;Perry, Michael W&lt;/author&gt;&lt;author&gt;Boettiger, Alistair N&lt;/author&gt;&lt;author&gt;Bothma, Jacques P&lt;/author&gt;&lt;author&gt;Levine, Michael&lt;/author&gt;&lt;/authors&gt;&lt;/contributors&gt;&lt;titles&gt;&lt;title&gt;Shadow Enhancers Foster Robustness of Drosophila Gastrulation&lt;/title&gt;&lt;secondary-title&gt;Current Biology&lt;/secondary-title&gt;&lt;/titles&gt;&lt;periodical&gt;&lt;full-title&gt;Current Biology&lt;/full-title&gt;&lt;/periodical&gt;&lt;pages&gt;1562-1567&lt;/pages&gt;&lt;volume&gt;20&lt;/volume&gt;&lt;number&gt;17&lt;/number&gt;&lt;dates&gt;&lt;year&gt;2010&lt;/year&gt;&lt;pub-dates&gt;&lt;date&gt;Feb 09&lt;/date&gt;&lt;/pub-dates&gt;&lt;/dates&gt;&lt;label&gt;p00924&lt;/label&gt;&lt;urls&gt;&lt;related-urls&gt;&lt;url&gt;http://dx.doi.org/10.1016/j.cub.2010.07.043&lt;/url&gt;&lt;/related-urls&gt;&lt;pdf-urls&gt;&lt;url&gt;file://localhost/Users/mike/Documents/Papers2/Articles/2010/Perry/Perry-2010-Current%20Biology-Shadow%20Enhancers%20Foster%20Robustness%20of%20Drosophila%20Gastrulation.pdf&lt;/url&gt;&lt;/pdf-urls&gt;&lt;/urls&gt;&lt;custom3&gt;papers2://publication/uuid/E9459C3D-5F72-486C-90CC-942138FCFAF4&lt;/custom3&gt;&lt;electronic-resource-num&gt;10.1016/j.cub.2010.07.043&lt;/electronic-resource-num&gt;&lt;/record&gt;&lt;/Cite&gt;&lt;/EndNote&gt;</w:instrText>
      </w:r>
      <w:r w:rsidR="00B2655B">
        <w:fldChar w:fldCharType="separate"/>
      </w:r>
      <w:r w:rsidR="00B2655B">
        <w:rPr>
          <w:noProof/>
        </w:rPr>
        <w:t>(Perry et al., 2010)</w:t>
      </w:r>
      <w:r w:rsidR="00B2655B">
        <w:fldChar w:fldCharType="end"/>
      </w:r>
      <w:r w:rsidR="004B1FFD">
        <w:t>.</w:t>
      </w:r>
      <w:r w:rsidR="00E75EF2">
        <w:t xml:space="preserve"> Additional processes influencing mRNA abundance are also tightly controlled, with regulated degradation pathways resulting in significant and transcript-specific differences in the kinetics of mRNA decay in the embryo</w:t>
      </w:r>
      <w:r w:rsidR="00E75EF2" w:rsidRPr="00E75EF2">
        <w:t xml:space="preserve"> </w:t>
      </w:r>
      <w:r w:rsidR="00B2655B">
        <w:fldChar w:fldCharType="begin"/>
      </w:r>
      <w:r w:rsidR="00B2655B">
        <w:instrText xml:space="preserve"> ADDIN EN.CITE &lt;EndNote&gt;&lt;Cite&gt;&lt;Author&gt;Thomsen&lt;/Author&gt;&lt;Year&gt;2010&lt;/Year&gt;&lt;RecNum&gt;1350&lt;/RecNum&gt;&lt;DisplayText&gt;(Thomsen et al., 2010)&lt;/DisplayText&gt;&lt;record&gt;&lt;rec-number&gt;1350&lt;/rec-number&gt;&lt;foreign-keys&gt;&lt;key app="EN" db-id="txpdr0vslpwzage5afxvdv2xds5vfp9zsafw" timestamp="1435089951"&gt;1350&lt;/key&gt;&lt;/foreign-keys&gt;&lt;ref-type name="Journal Article"&gt;17&lt;/ref-type&gt;&lt;contributors&gt;&lt;authors&gt;&lt;author&gt;Thomsen, Stefan&lt;/author&gt;&lt;author&gt;Anders, Simon&lt;/author&gt;&lt;author&gt;Janga, Sarath Chandra&lt;/author&gt;&lt;author&gt;Huber, Wolfgang&lt;/author&gt;&lt;author&gt;Alonso, Claudio R&lt;/author&gt;&lt;/authors&gt;&lt;/contributors&gt;&lt;titles&gt;&lt;title&gt;Genome-wide analysis of mRNA decay patterns during early Drosophila development&lt;/title&gt;&lt;secondary-title&gt;Genome biology&lt;/secondary-title&gt;&lt;/titles&gt;&lt;periodical&gt;&lt;full-title&gt;Genome biology&lt;/full-title&gt;&lt;/periodical&gt;&lt;pages&gt;R93&lt;/pages&gt;&lt;volume&gt;11&lt;/volume&gt;&lt;number&gt;9&lt;/number&gt;&lt;dates&gt;&lt;year&gt;2010&lt;/year&gt;&lt;pub-dates&gt;&lt;date&gt;Sep 21&lt;/date&gt;&lt;/pub-dates&gt;&lt;/dates&gt;&lt;publisher&gt;BioMed Central Ltd&lt;/publisher&gt;&lt;label&gt;r08060&lt;/label&gt;&lt;urls&gt;&lt;related-urls&gt;&lt;url&gt;http://genomebiology.com/2010/11/9/R93&lt;/url&gt;&lt;/related-urls&gt;&lt;pdf-urls&gt;&lt;url&gt;file://localhost/Users/mike/Documents/Papers2/Articles/2010/Thomsen/Thomsen-2010-Genome%20biology-Genome-wide%20analysis%20of%20mRNA%20decay%20patterns%20during%20early%20Drosophila%20development.pdf&lt;/url&gt;&lt;/pdf-urls&gt;&lt;/urls&gt;&lt;custom3&gt;papers2://publication/uuid/53D85A05-1148-48A5-87FC-7345F49DC8CD&lt;/custom3&gt;&lt;electronic-resource-num&gt;10.1186/gb-2010-11-9-r93&lt;/electronic-resource-num&gt;&lt;/record&gt;&lt;/Cite&gt;&lt;/EndNote&gt;</w:instrText>
      </w:r>
      <w:r w:rsidR="00B2655B">
        <w:fldChar w:fldCharType="separate"/>
      </w:r>
      <w:r w:rsidR="00B2655B">
        <w:rPr>
          <w:noProof/>
        </w:rPr>
        <w:t>(Thomsen et al., 2010)</w:t>
      </w:r>
      <w:r w:rsidR="00B2655B">
        <w:fldChar w:fldCharType="end"/>
      </w:r>
      <w:r w:rsidR="00E75EF2">
        <w:t xml:space="preserve">. </w:t>
      </w:r>
      <w:r w:rsidR="004B1FFD">
        <w:t xml:space="preserve"> Ideally, accurate and quantitative measurements of protein abundance could be utilized to investigate the mechanics of development, but lacking such a technique, mRNA abundance is often substituted as a measurement </w:t>
      </w:r>
      <w:r w:rsidR="008E6909">
        <w:t xml:space="preserve">providing a strong correlation with protein abundance </w:t>
      </w:r>
      <w:r w:rsidR="00B2655B">
        <w:fldChar w:fldCharType="begin"/>
      </w:r>
      <w:r w:rsidR="00B2655B">
        <w:instrText xml:space="preserve"> ADDIN EN.CITE &lt;EndNote&gt;&lt;Cite&gt;&lt;Author&gt;Fu&lt;/Author&gt;&lt;Year&gt;2009&lt;/Year&gt;&lt;RecNum&gt;3150&lt;/RecNum&gt;&lt;DisplayText&gt;(Fu et al., 2009)&lt;/DisplayText&gt;&lt;record&gt;&lt;rec-number&gt;3150&lt;/rec-number&gt;&lt;foreign-keys&gt;&lt;key app="EN" db-id="txpdr0vslpwzage5afxvdv2xds5vfp9zsafw" timestamp="1447037000"&gt;3150&lt;/key&gt;&lt;/foreign-keys&gt;&lt;ref-type name="Journal Article"&gt;17&lt;/ref-type&gt;&lt;contributors&gt;&lt;authors&gt;&lt;author&gt;Fu, X.&lt;/author&gt;&lt;author&gt;Fu, N.&lt;/author&gt;&lt;author&gt;Guo, S.&lt;/author&gt;&lt;author&gt;Yan, Z.&lt;/author&gt;&lt;author&gt;Xu, Y.&lt;/author&gt;&lt;author&gt;Hu, H.&lt;/author&gt;&lt;author&gt;Menzel, C.&lt;/author&gt;&lt;author&gt;Chen, W.&lt;/author&gt;&lt;author&gt;Li, Y.&lt;/author&gt;&lt;author&gt;Zeng, R.&lt;/author&gt;&lt;author&gt;Khaitovich, P.&lt;/author&gt;&lt;/authors&gt;&lt;/contributors&gt;&lt;auth-address&gt;Key lab of Systems Biology, Shanghai Institutes for Biological Sciences, China Academy of Sciences, Shanghai, 200031, PR China. xfu@sibs.ac.cn&lt;/auth-address&gt;&lt;titles&gt;&lt;title&gt;Estimating accuracy of RNA-Seq and microarrays with proteomics&lt;/title&gt;&lt;secondary-title&gt;BMC Genomics&lt;/secondary-title&gt;&lt;/titles&gt;&lt;periodical&gt;&lt;full-title&gt;BMC Genomics&lt;/full-title&gt;&lt;/periodical&gt;&lt;pages&gt;161&lt;/pages&gt;&lt;volume&gt;10&lt;/volume&gt;&lt;keywords&gt;&lt;keyword&gt;Gene Expression Profiling&lt;/keyword&gt;&lt;keyword&gt;Oligonucleotide Array Sequence Analysis/*methods&lt;/keyword&gt;&lt;keyword&gt;Proteomics/*methods&lt;/keyword&gt;&lt;keyword&gt;RNA, Messenger/*analysis/metabolism&lt;/keyword&gt;&lt;keyword&gt;Reproducibility of Results&lt;/keyword&gt;&lt;keyword&gt;Sequence Analysis, RNA/*methods&lt;/keyword&gt;&lt;/keywords&gt;&lt;dates&gt;&lt;year&gt;2009&lt;/year&gt;&lt;/dates&gt;&lt;isbn&gt;1471-2164 (Electronic)&amp;#xD;1471-2164 (Linking)&lt;/isbn&gt;&lt;accession-num&gt;19371429&lt;/accession-num&gt;&lt;urls&gt;&lt;related-urls&gt;&lt;url&gt;http://www.ncbi.nlm.nih.gov/pubmed/19371429&lt;/url&gt;&lt;/related-urls&gt;&lt;/urls&gt;&lt;custom2&gt;PMC2676304&lt;/custom2&gt;&lt;electronic-resource-num&gt;10.1186/1471-2164-10-161&lt;/electronic-resource-num&gt;&lt;/record&gt;&lt;/Cite&gt;&lt;/EndNote&gt;</w:instrText>
      </w:r>
      <w:r w:rsidR="00B2655B">
        <w:fldChar w:fldCharType="separate"/>
      </w:r>
      <w:r w:rsidR="00B2655B">
        <w:rPr>
          <w:noProof/>
        </w:rPr>
        <w:t>(Fu et al., 2009)</w:t>
      </w:r>
      <w:r w:rsidR="00B2655B">
        <w:fldChar w:fldCharType="end"/>
      </w:r>
      <w:r w:rsidR="008E6909">
        <w:t xml:space="preserve">. </w:t>
      </w:r>
    </w:p>
    <w:p w14:paraId="10F95737" w14:textId="4792057E" w:rsidR="002534AA" w:rsidRDefault="00612FFD" w:rsidP="005E5117">
      <w:pPr>
        <w:pStyle w:val="BodyText"/>
        <w:spacing w:line="480" w:lineRule="auto"/>
      </w:pPr>
      <w:r>
        <w:tab/>
        <w:t xml:space="preserve">A complicating factor in the interpretation of </w:t>
      </w:r>
      <w:proofErr w:type="spellStart"/>
      <w:r>
        <w:t>transcriptome</w:t>
      </w:r>
      <w:proofErr w:type="spellEnd"/>
      <w:r>
        <w:t xml:space="preserve"> data from </w:t>
      </w:r>
      <w:r w:rsidR="00742CD1">
        <w:t>the early</w:t>
      </w:r>
      <w:r>
        <w:t xml:space="preserve"> </w:t>
      </w:r>
      <w:r>
        <w:rPr>
          <w:i/>
        </w:rPr>
        <w:t xml:space="preserve">Drosophila </w:t>
      </w:r>
      <w:r>
        <w:t xml:space="preserve">embryo arises from the significant effects of </w:t>
      </w:r>
      <w:proofErr w:type="gramStart"/>
      <w:r>
        <w:t>maternally-contributed</w:t>
      </w:r>
      <w:proofErr w:type="gramEnd"/>
      <w:r>
        <w:t xml:space="preserve"> mRNAs and the timeline of activation of the zygotic genome. This latter process, the maternal-to-zygotic transition (MZT) is a common feature of animal developm</w:t>
      </w:r>
      <w:r w:rsidR="008B7B7F">
        <w:t>ent</w:t>
      </w:r>
      <w:r>
        <w:t xml:space="preserve"> and encompasses a cascade of processes whereby widespread </w:t>
      </w:r>
      <w:r w:rsidR="008B7B7F">
        <w:t xml:space="preserve">alterations to the chromatin landscape are engendered </w:t>
      </w:r>
      <w:r w:rsidR="008B7B7F">
        <w:lastRenderedPageBreak/>
        <w:t>by the activity of pioneering transcription factors</w:t>
      </w:r>
      <w:r w:rsidR="00742CD1">
        <w:t xml:space="preserve"> </w:t>
      </w:r>
      <w:r w:rsidR="00B2655B">
        <w:fldChar w:fldCharType="begin">
          <w:fldData xml:space="preserve">PEVuZE5vdGU+PENpdGU+PEF1dGhvcj5UYWRyb3M8L0F1dGhvcj48WWVhcj4yMDA5PC9ZZWFyPjxS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</w:fldData>
        </w:fldChar>
      </w:r>
      <w:r w:rsidR="00554834">
        <w:instrText xml:space="preserve"> ADDIN EN.CITE </w:instrText>
      </w:r>
      <w:r w:rsidR="00554834">
        <w:fldChar w:fldCharType="begin">
          <w:fldData xml:space="preserve">PEVuZE5vdGU+PENpdGU+PEF1dGhvcj5UYWRyb3M8L0F1dGhvcj48WWVhcj4yMDA5PC9ZZWFyPjxS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</w:fldData>
        </w:fldChar>
      </w:r>
      <w:r w:rsidR="00554834">
        <w:instrText xml:space="preserve"> ADDIN EN.CITE.DATA </w:instrText>
      </w:r>
      <w:r w:rsidR="00554834">
        <w:fldChar w:fldCharType="end"/>
      </w:r>
      <w:r w:rsidR="00B2655B">
        <w:fldChar w:fldCharType="separate"/>
      </w:r>
      <w:r w:rsidR="00554834">
        <w:rPr>
          <w:noProof/>
        </w:rPr>
        <w:t>(Li et al., 2014; Tadros and Lipshitz, 2009)</w:t>
      </w:r>
      <w:r w:rsidR="00B2655B">
        <w:fldChar w:fldCharType="end"/>
      </w:r>
      <w:proofErr w:type="gramStart"/>
      <w:r w:rsidR="008B7B7F">
        <w:t xml:space="preserve"> .</w:t>
      </w:r>
      <w:proofErr w:type="gramEnd"/>
      <w:r w:rsidR="008B7B7F">
        <w:t xml:space="preserve"> In </w:t>
      </w:r>
      <w:r w:rsidR="008B7B7F">
        <w:rPr>
          <w:i/>
        </w:rPr>
        <w:t xml:space="preserve">Drosophila, </w:t>
      </w:r>
      <w:r w:rsidR="008B7B7F">
        <w:t xml:space="preserve">the zinc-finger </w:t>
      </w:r>
      <w:del w:id="78" w:author="Albert Courey" w:date="2015-11-13T13:55:00Z">
        <w:r w:rsidR="008B7B7F" w:rsidDel="00690E1A">
          <w:delText xml:space="preserve">TF </w:delText>
        </w:r>
      </w:del>
      <w:ins w:id="79" w:author="Albert Courey" w:date="2015-11-13T13:55:00Z">
        <w:r w:rsidR="00690E1A">
          <w:t xml:space="preserve">transcription factor </w:t>
        </w:r>
      </w:ins>
      <w:r w:rsidR="008B7B7F">
        <w:t xml:space="preserve">Zelda is a well-studied example of such a pioneering factor </w:t>
      </w:r>
      <w:r w:rsidR="00B2655B">
        <w:fldChar w:fldCharType="begin">
          <w:fldData xml:space="preserve">PEVuZE5vdGU+PENpdGU+PEF1dGhvcj5MaWFuZzwvQXV0aG9yPjxZZWFyPjIwMDg8L1llYXI+PFJl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</w:fldData>
        </w:fldChar>
      </w:r>
      <w:r w:rsidR="00554834">
        <w:instrText xml:space="preserve"> ADDIN EN.CITE </w:instrText>
      </w:r>
      <w:r w:rsidR="00554834">
        <w:fldChar w:fldCharType="begin">
          <w:fldData xml:space="preserve">PEVuZE5vdGU+PENpdGU+PEF1dGhvcj5MaWFuZzwvQXV0aG9yPjxZZWFyPjIwMDg8L1llYXI+PFJl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</w:fldData>
        </w:fldChar>
      </w:r>
      <w:r w:rsidR="00554834">
        <w:instrText xml:space="preserve"> ADDIN EN.CITE.DATA </w:instrText>
      </w:r>
      <w:r w:rsidR="00554834">
        <w:fldChar w:fldCharType="end"/>
      </w:r>
      <w:r w:rsidR="00B2655B">
        <w:fldChar w:fldCharType="separate"/>
      </w:r>
      <w:r w:rsidR="00554834">
        <w:rPr>
          <w:noProof/>
        </w:rPr>
        <w:t>(Harrison et al., 2011; Liang et al., 2008)</w:t>
      </w:r>
      <w:r w:rsidR="00B2655B">
        <w:fldChar w:fldCharType="end"/>
      </w:r>
      <w:proofErr w:type="gramStart"/>
      <w:r w:rsidR="00CB74DC">
        <w:t xml:space="preserve">  </w:t>
      </w:r>
      <w:proofErr w:type="gramEnd"/>
      <w:r w:rsidR="00B2655B">
        <w:fldChar w:fldCharType="begin"/>
      </w:r>
      <w:r w:rsidR="00B2655B">
        <w:instrText xml:space="preserve"> ADDIN EN.CITE &lt;EndNote&gt;&lt;Cite&gt;&lt;Author&gt;Xu&lt;/Author&gt;&lt;Year&gt;2014&lt;/Year&gt;&lt;RecNum&gt;1928&lt;/RecNum&gt;&lt;DisplayText&gt;(Xu et al., 2014)&lt;/DisplayText&gt;&lt;record&gt;&lt;rec-number&gt;1928&lt;/rec-number&gt;&lt;foreign-keys&gt;&lt;key app="EN" db-id="txpdr0vslpwzage5afxvdv2xds5vfp9zsafw" timestamp="1435089952"&gt;1928&lt;/key&gt;&lt;/foreign-keys&gt;&lt;ref-type name="Journal Article"&gt;17&lt;/ref-type&gt;&lt;contributors&gt;&lt;authors&gt;&lt;author&gt;Xu, Z&lt;/author&gt;&lt;author&gt;Chen, H&lt;/author&gt;&lt;author&gt;Ling, J&lt;/author&gt;&lt;author&gt;Yu, D&lt;/author&gt;&lt;author&gt;Struffi, P&lt;/author&gt;&lt;author&gt;Small, S&lt;/author&gt;&lt;/authors&gt;&lt;/contributors&gt;&lt;titles&gt;&lt;title&gt;Impacts of the ubiquitous factor Zelda on Bicoid-dependent DNA binding and transcription in Drosophila&lt;/title&gt;&lt;secondary-title&gt;Genes &amp;amp;amp; Development&lt;/secondary-title&gt;&lt;/titles&gt;&lt;periodical&gt;&lt;full-title&gt;Genes &amp;amp;amp; Development&lt;/full-title&gt;&lt;/periodical&gt;&lt;pages&gt;608-621&lt;/pages&gt;&lt;volume&gt;28&lt;/volume&gt;&lt;number&gt;6&lt;/number&gt;&lt;dates&gt;&lt;year&gt;2014&lt;/year&gt;&lt;pub-dates&gt;&lt;date&gt;Apr 17&lt;/date&gt;&lt;/pub-dates&gt;&lt;/dates&gt;&lt;label&gt;r09385&lt;/label&gt;&lt;urls&gt;&lt;related-urls&gt;&lt;url&gt;http://genesdev.cshlp.org/cgi/doi/10.1101/gad.234534.113&lt;/url&gt;&lt;/related-urls&gt;&lt;pdf-urls&gt;&lt;url&gt;file://localhost/Users/mike/Documents/Papers2/Articles/2014/Xu/Xu-2014-Genes%20&amp;amp;amp&lt;/url&gt;&lt;url&gt;%20Development-Impacts%20of%20the%20ubiquitous%20factor%20Zelda%20on%20Bicoid-dependent%20DNA%20binding%20and%20transcription%20in%20Drosophila.pdf&lt;/url&gt;&lt;/pdf-urls&gt;&lt;/urls&gt;&lt;custom3&gt;papers2://publication/uuid/1D035175-891F-4620-9E20-C7A525BA41B0&lt;/custom3&gt;&lt;electronic-resource-num&gt;10.1101/gad.234534.113&lt;/electronic-resource-num&gt;&lt;language&gt;English&lt;/language&gt;&lt;/record&gt;&lt;/Cite&gt;&lt;/EndNote&gt;</w:instrText>
      </w:r>
      <w:r w:rsidR="00B2655B">
        <w:fldChar w:fldCharType="separate"/>
      </w:r>
      <w:r w:rsidR="00B2655B">
        <w:rPr>
          <w:noProof/>
        </w:rPr>
        <w:t>(Xu et al., 2014)</w:t>
      </w:r>
      <w:r w:rsidR="00B2655B">
        <w:fldChar w:fldCharType="end"/>
      </w:r>
      <w:r w:rsidR="008B7B7F">
        <w:t xml:space="preserve">. </w:t>
      </w:r>
      <w:r w:rsidR="00742CD1">
        <w:t xml:space="preserve">In most animals, the MZT process consists of two distinct stages. An initial “minor wave” of activation becomes significant at ~1.5 hours post-fertilization in </w:t>
      </w:r>
      <w:r w:rsidR="00742CD1">
        <w:rPr>
          <w:i/>
        </w:rPr>
        <w:t>Drosophila</w:t>
      </w:r>
      <w:r w:rsidR="00742CD1">
        <w:t xml:space="preserve">, followed by a more rapid and synchronous “major wave” at ~2.5 hours </w:t>
      </w:r>
      <w:r w:rsidR="00B2655B">
        <w:fldChar w:fldCharType="begin">
          <w:fldData xml:space="preserve">PEVuZE5vdGU+PENpdGU+PEF1dGhvcj5Qcml0Y2hhcmQ8L0F1dGhvcj48WWVhcj4xOTk2PC9ZZWFy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</w:fldData>
        </w:fldChar>
      </w:r>
      <w:r w:rsidR="00B2655B">
        <w:instrText xml:space="preserve"> ADDIN EN.CITE </w:instrText>
      </w:r>
      <w:r w:rsidR="00B2655B">
        <w:fldChar w:fldCharType="begin">
          <w:fldData xml:space="preserve">PEVuZE5vdGU+PENpdGU+PEF1dGhvcj5Qcml0Y2hhcmQ8L0F1dGhvcj48WWVhcj4xOTk2PC9ZZWFy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</w:fldData>
        </w:fldChar>
      </w:r>
      <w:r w:rsidR="00B2655B">
        <w:instrText xml:space="preserve"> ADDIN EN.CITE.DATA </w:instrText>
      </w:r>
      <w:r w:rsidR="00B2655B">
        <w:fldChar w:fldCharType="end"/>
      </w:r>
      <w:r w:rsidR="00B2655B">
        <w:fldChar w:fldCharType="separate"/>
      </w:r>
      <w:r w:rsidR="00B2655B">
        <w:rPr>
          <w:noProof/>
        </w:rPr>
        <w:t>(Pritchard and Schubiger, 1996)</w:t>
      </w:r>
      <w:r w:rsidR="00B2655B">
        <w:fldChar w:fldCharType="end"/>
      </w:r>
      <w:r w:rsidR="00742CD1">
        <w:t xml:space="preserve">. During this time the majority of the </w:t>
      </w:r>
      <w:proofErr w:type="gramStart"/>
      <w:r w:rsidR="00742CD1">
        <w:t>maternally-contributed</w:t>
      </w:r>
      <w:proofErr w:type="gramEnd"/>
      <w:r w:rsidR="00742CD1">
        <w:t xml:space="preserve"> </w:t>
      </w:r>
      <w:proofErr w:type="spellStart"/>
      <w:r w:rsidR="00742CD1">
        <w:t>transcriptome</w:t>
      </w:r>
      <w:proofErr w:type="spellEnd"/>
      <w:r w:rsidR="00742CD1">
        <w:t xml:space="preserve"> is destabilized and undergoes coordinated degradation </w:t>
      </w:r>
      <w:r w:rsidR="00B2655B">
        <w:fldChar w:fldCharType="begin">
          <w:fldData xml:space="preserve">PEVuZE5vdGU+PENpdGU+PEF1dGhvcj5UYWRyb3M8L0F1dGhvcj48WWVhcj4yMDA3PC9ZZWFyPjxS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</w:fldData>
        </w:fldChar>
      </w:r>
      <w:r w:rsidR="00B2655B">
        <w:instrText xml:space="preserve"> ADDIN EN.CITE </w:instrText>
      </w:r>
      <w:r w:rsidR="00B2655B">
        <w:fldChar w:fldCharType="begin">
          <w:fldData xml:space="preserve">PEVuZE5vdGU+PENpdGU+PEF1dGhvcj5UYWRyb3M8L0F1dGhvcj48WWVhcj4yMDA3PC9ZZWFyPjxS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</w:fldData>
        </w:fldChar>
      </w:r>
      <w:r w:rsidR="00B2655B">
        <w:instrText xml:space="preserve"> ADDIN EN.CITE.DATA </w:instrText>
      </w:r>
      <w:r w:rsidR="00B2655B">
        <w:fldChar w:fldCharType="end"/>
      </w:r>
      <w:r w:rsidR="00B2655B">
        <w:fldChar w:fldCharType="separate"/>
      </w:r>
      <w:r w:rsidR="00B2655B">
        <w:rPr>
          <w:noProof/>
        </w:rPr>
        <w:t>(Benoit et al., 2009; Tadros et al., 2007)</w:t>
      </w:r>
      <w:r w:rsidR="00B2655B">
        <w:fldChar w:fldCharType="end"/>
      </w:r>
      <w:r w:rsidR="00742CD1">
        <w:t>.</w:t>
      </w:r>
    </w:p>
    <w:p w14:paraId="784EE4D0" w14:textId="04C17B21" w:rsidR="005E5117" w:rsidRDefault="002534AA" w:rsidP="005E5117">
      <w:pPr>
        <w:spacing w:line="480" w:lineRule="auto"/>
      </w:pPr>
      <w:r>
        <w:tab/>
      </w:r>
      <w:r w:rsidR="00E75EF2">
        <w:t xml:space="preserve">As mRNA abundance is a complex process, determined by the integrative inputs of the rates of transcription, processing, and degradation, measuring the rates of transcription in a </w:t>
      </w:r>
      <w:proofErr w:type="gramStart"/>
      <w:r w:rsidR="00E75EF2">
        <w:t>temporally-discriminate</w:t>
      </w:r>
      <w:proofErr w:type="gramEnd"/>
      <w:r w:rsidR="00E75EF2">
        <w:t xml:space="preserve"> manner becomes challenging in an evolving system such as the embryo. </w:t>
      </w:r>
      <w:r w:rsidR="005E5117">
        <w:t>A number of techniques have been proposed to address this question, one popular technique being the direct sequencing of RNA populations enriched for nascent and chromatin-associated RNAs (nascent-</w:t>
      </w:r>
      <w:proofErr w:type="spellStart"/>
      <w:r w:rsidR="005E5117">
        <w:t>seq</w:t>
      </w:r>
      <w:proofErr w:type="spellEnd"/>
      <w:r w:rsidR="005E5117">
        <w:t>). Nascent RNA-</w:t>
      </w:r>
      <w:proofErr w:type="spellStart"/>
      <w:r w:rsidR="005E5117">
        <w:t>seq</w:t>
      </w:r>
      <w:proofErr w:type="spellEnd"/>
      <w:r w:rsidR="005E5117">
        <w:t>, or nascent-</w:t>
      </w:r>
      <w:proofErr w:type="spellStart"/>
      <w:r w:rsidR="005E5117">
        <w:t>seq</w:t>
      </w:r>
      <w:proofErr w:type="spellEnd"/>
      <w:r w:rsidR="005E5117">
        <w:t xml:space="preserve">, has been </w:t>
      </w:r>
      <w:r w:rsidR="009E4EB0">
        <w:t>shown to be</w:t>
      </w:r>
      <w:r w:rsidR="005E5117">
        <w:t xml:space="preserve"> an effective strategy for identifying the actively transcribed genes in a cell or tissue, as well as quantitating the relative transcriptional rate of these genes. This is accomplished through the use of existing deep-sequencing platforms to specifically sequence the fraction of RNA that is chromatin-asso</w:t>
      </w:r>
      <w:r w:rsidR="009E4EB0">
        <w:t>ciated, and therefore enriched for transcripts undergoing active elongation</w:t>
      </w:r>
      <w:r w:rsidR="005E5117">
        <w:t xml:space="preserve">. By using this method in </w:t>
      </w:r>
      <w:r w:rsidR="005E5117">
        <w:rPr>
          <w:i/>
        </w:rPr>
        <w:t>Drosophila melanogaster</w:t>
      </w:r>
      <w:r w:rsidR="005E5117">
        <w:t xml:space="preserve"> embryos, we seek to obtain a timeline of transcriptional activation and repression to a high degree of temporal accuracy, which will aid us in identifying genes regulated by Groucho as well as the timeframes over which this regulatory ability is exercised. </w:t>
      </w:r>
    </w:p>
    <w:p w14:paraId="05ACEC36" w14:textId="6BD6364B" w:rsidR="005E5117" w:rsidRDefault="005E5117" w:rsidP="005E5117">
      <w:pPr>
        <w:spacing w:line="480" w:lineRule="auto"/>
      </w:pPr>
      <w:r>
        <w:lastRenderedPageBreak/>
        <w:tab/>
        <w:t>Nascent-</w:t>
      </w:r>
      <w:proofErr w:type="spellStart"/>
      <w:r>
        <w:t>seq</w:t>
      </w:r>
      <w:proofErr w:type="spellEnd"/>
      <w:r>
        <w:t xml:space="preserve"> has been successfully applied to track the transcriptional changes in a number of biological contexts, including macrophages</w:t>
      </w:r>
      <w:ins w:id="80" w:author="Albert Courey" w:date="2015-11-13T13:56:00Z">
        <w:r w:rsidR="00690E1A">
          <w:t xml:space="preserve"> </w:t>
        </w:r>
      </w:ins>
      <w:r>
        <w:fldChar w:fldCharType="begin"/>
      </w:r>
      <w:r>
        <w:instrText xml:space="preserve"> ADDIN PAPERS2_CITATIONS &lt;citation&gt;&lt;uuid&gt;0F828885-08B5-4CC4-8F28-92D7ECCB8FB3&lt;/uuid&gt;&lt;priority&gt;1&lt;/priority&gt;&lt;publications&gt;&lt;publication&gt;&lt;uuid&gt;B8F69154-90C5-4A70-AC53-57371B41973E&lt;/uuid&gt;&lt;volume&gt;150&lt;/volume&gt;&lt;accepted_date&gt;99201205061200000000222000&lt;/accepted_date&gt;&lt;doi&gt;10.1016/j.cell.2012.05.043&lt;/doi&gt;&lt;startpage&gt;279&lt;/startpage&gt;&lt;revision_date&gt;99201203271200000000222000&lt;/revision_date&gt;&lt;publication_date&gt;99201207201200000000222000&lt;/publication_date&gt;&lt;url&gt;http://eutils.ncbi.nlm.nih.gov/entrez/eutils/elink.fcgi?dbfrom=pubmed&amp;amp;id=22817891&amp;amp;retmode=ref&amp;amp;cmd=prlinks&lt;/url&gt;&lt;type&gt;400&lt;/type&gt;&lt;title&gt;Transcript dynamics of proinflammatory genes revealed by sequence analysis of subcellular RNA fractions.&lt;/title&gt;&lt;location&gt;200,9,34.0685244,-118.4454774&lt;/location&gt;&lt;submission_date&gt;99201111211200000000222000&lt;/submission_date&gt;&lt;number&gt;2&lt;/number&gt;&lt;institution&gt;Department of Microbiology, Immunology, and Molecular Genetics, University of California, Los Angeles, Los Angeles, CA 90095, USA.&lt;/institution&gt;&lt;subtype&gt;400&lt;/subtype&gt;&lt;endpage&gt;290&lt;/endpage&gt;&lt;bundle&gt;&lt;publication&gt;&lt;publisher&gt;Elsevier Ltd&lt;/publisher&gt;&lt;url&gt;http://www.cell.com/&lt;/url&gt;&lt;title&gt;Cell&lt;/title&gt;&lt;type&gt;-100&lt;/type&gt;&lt;subtype&gt;-100&lt;/subtype&gt;&lt;uuid&gt;2C58968A-967D-4060-B7A6-C212EBF7833D&lt;/uuid&gt;&lt;/publication&gt;&lt;/bundle&gt;&lt;authors&gt;&lt;author&gt;&lt;firstName&gt;Dev. M&lt;/firstName&gt;&lt;lastName&gt;Bhatt&lt;/lastName&gt;&lt;/author&gt;&lt;author&gt;&lt;firstName&gt;Amy&lt;/firstName&gt;&lt;lastName&gt;Pandya-Jones&lt;/lastName&gt;&lt;/author&gt;&lt;author&gt;&lt;firstName&gt;Ann-Jay&lt;/firstName&gt;&lt;lastName&gt;Tong&lt;/lastName&gt;&lt;/author&gt;&lt;author&gt;&lt;firstName&gt;Iros&lt;/firstName&gt;&lt;lastName&gt;Barozzi&lt;/lastName&gt;&lt;/author&gt;&lt;author&gt;&lt;firstName&gt;Michelle&lt;/firstName&gt;&lt;middleNames&gt;M&lt;/middleNames&gt;&lt;lastName&gt;Lissner&lt;/lastName&gt;&lt;/author&gt;&lt;author&gt;&lt;firstName&gt;Gioacchino&lt;/firstName&gt;&lt;lastName&gt;Natoli&lt;/lastName&gt;&lt;/author&gt;&lt;author&gt;&lt;firstName&gt;Douglas&lt;/firstName&gt;&lt;middleNames&gt;L&lt;/middleNames&gt;&lt;lastName&gt;Black&lt;/lastName&gt;&lt;/author&gt;&lt;author&gt;&lt;firstName&gt;Stephen&lt;/firstName&gt;&lt;middleNames&gt;T&lt;/middleNames&gt;&lt;lastName&gt;Smale&lt;/lastName&gt;&lt;/author&gt;&lt;/authors&gt;&lt;/publication&gt;&lt;/publications&gt;&lt;cites&gt;&lt;/cites&gt;&lt;/citation&gt;</w:instrText>
      </w:r>
      <w:r>
        <w:fldChar w:fldCharType="separate"/>
      </w:r>
      <w:r>
        <w:rPr>
          <w:rFonts w:ascii="Cambria" w:hAnsi="Cambria" w:cs="Cambria"/>
        </w:rPr>
        <w:t>(Bhatt et al., 2012)</w:t>
      </w:r>
      <w:r>
        <w:fldChar w:fldCharType="end"/>
      </w:r>
      <w:r>
        <w:t xml:space="preserve">, where it was utilized to obtain a timeline of transcriptional changes following induction of an immune response, </w:t>
      </w:r>
      <w:del w:id="81" w:author="Albert Courey" w:date="2015-11-13T13:57:00Z">
        <w:r w:rsidDel="00690E1A">
          <w:delText xml:space="preserve">as well as in </w:delText>
        </w:r>
      </w:del>
      <w:r>
        <w:t xml:space="preserve">adult </w:t>
      </w:r>
      <w:r>
        <w:rPr>
          <w:i/>
        </w:rPr>
        <w:t xml:space="preserve">D. melanogaster </w:t>
      </w:r>
      <w:r>
        <w:t xml:space="preserve">tissues to analyze the prevalence of </w:t>
      </w:r>
      <w:proofErr w:type="spellStart"/>
      <w:r>
        <w:t>cotranscriptional</w:t>
      </w:r>
      <w:proofErr w:type="spellEnd"/>
      <w:r>
        <w:t xml:space="preserve"> splicing</w:t>
      </w:r>
      <w:r w:rsidR="00D7635C">
        <w:t xml:space="preserve"> </w:t>
      </w:r>
      <w:r w:rsidR="00B2655B">
        <w:fldChar w:fldCharType="begin"/>
      </w:r>
      <w:r w:rsidR="00B2655B">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rsidR="00B2655B">
        <w:fldChar w:fldCharType="separate"/>
      </w:r>
      <w:r w:rsidR="00B2655B">
        <w:rPr>
          <w:noProof/>
        </w:rPr>
        <w:t>(Khodor et al., 2011)</w:t>
      </w:r>
      <w:r w:rsidR="00B2655B">
        <w:fldChar w:fldCharType="end"/>
      </w:r>
      <w:r w:rsidR="00D25519">
        <w:t xml:space="preserve">, </w:t>
      </w:r>
      <w:del w:id="82" w:author="Albert Courey" w:date="2015-11-13T13:57:00Z">
        <w:r w:rsidR="00D25519" w:rsidDel="00690E1A">
          <w:delText>as well as</w:delText>
        </w:r>
      </w:del>
      <w:ins w:id="83" w:author="Albert Courey" w:date="2015-11-13T13:57:00Z">
        <w:r w:rsidR="00690E1A">
          <w:t>and</w:t>
        </w:r>
      </w:ins>
      <w:r w:rsidR="00D25519">
        <w:t xml:space="preserve"> circadian transcript cycling</w:t>
      </w:r>
      <w:ins w:id="84" w:author="Albert Courey" w:date="2015-11-13T13:57:00Z">
        <w:r w:rsidR="00690E1A">
          <w:t xml:space="preserve"> </w:t>
        </w:r>
      </w:ins>
      <w:r w:rsidR="00B2655B">
        <w:fldChar w:fldCharType="begin"/>
      </w:r>
      <w:r w:rsidR="00B2655B">
        <w:instrText xml:space="preserve"> ADDIN EN.CITE &lt;EndNote&gt;&lt;Cite&gt;&lt;Author&gt;Rodriguez&lt;/Author&gt;&lt;Year&gt;2013&lt;/Year&gt;&lt;RecNum&gt;1782&lt;/RecNum&gt;&lt;DisplayText&gt;(Rodriguez et al., 2013)&lt;/DisplayText&gt;&lt;record&gt;&lt;rec-number&gt;1782&lt;/rec-number&gt;&lt;foreign-keys&gt;&lt;key app="EN" db-id="txpdr0vslpwzage5afxvdv2xds5vfp9zsafw" timestamp="1435089951"&gt;1782&lt;/key&gt;&lt;/foreign-keys&gt;&lt;ref-type name="Journal Article"&gt;17&lt;/ref-type&gt;&lt;contributors&gt;&lt;authors&gt;&lt;author&gt;Rodriguez, Joseph&lt;/author&gt;&lt;author&gt;Tang, Chih-Hang Anthony&lt;/author&gt;&lt;author&gt;Khodor, Yevgenia L&lt;/author&gt;&lt;author&gt;Vodala, Sadanand&lt;/author&gt;&lt;author&gt;Menet, Jerome S&lt;/author&gt;&lt;author&gt;Rosbash, Michael&lt;/author&gt;&lt;/authors&gt;&lt;/contributors&gt;&lt;auth-address&gt;Howard Hughes Medical Institute, Brandeis University, Waltham, MA 02451, USA.&lt;/auth-address&gt;&lt;titles&gt;&lt;title&gt;Nascent-Seq analysis of Drosophila cycling gene expression.&lt;/title&gt;&lt;secondary-title&gt;Proceedings of the National Academy of Sciences&lt;/secondary-title&gt;&lt;/titles&gt;&lt;periodical&gt;&lt;full-title&gt;Proceedings of the National Academy of Sciences&lt;/full-title&gt;&lt;/periodical&gt;&lt;pages&gt;E275-84&lt;/pages&gt;&lt;volume&gt;110&lt;/volume&gt;&lt;number&gt;4&lt;/number&gt;&lt;dates&gt;&lt;year&gt;2013&lt;/year&gt;&lt;pub-dates&gt;&lt;date&gt;Feb 22&lt;/date&gt;&lt;/pub-dates&gt;&lt;/dates&gt;&lt;accession-num&gt;23297234&lt;/accession-num&gt;&lt;label&gt;r08959&lt;/label&gt;&lt;urls&gt;&lt;related-urls&gt;&lt;url&gt;http://eutils.ncbi.nlm.nih.gov/entrez/eutils/elink.fcgi?dbfrom=pubmed&amp;amp;amp;id=23297234&amp;amp;amp;retmode=ref&amp;amp;amp;cmd=prlinks&lt;/url&gt;&lt;/related-urls&gt;&lt;pdf-urls&gt;&lt;url&gt;file://localhost/Users/mike/Documents/Papers2/Articles/2013/Rodriguez/Rodriguez-2013-Proceedings%20of%20the%20National%20Academy%20of%20Sciences-Nascent-Seq%20analysis%20of%20Drosophila%20cycling%20gene%20expression.pdf&lt;/url&gt;&lt;/pdf-urls&gt;&lt;/urls&gt;&lt;custom2&gt;PMC3557077&lt;/custom2&gt;&lt;custom3&gt;papers2://publication/uuid/8CA8E9D6-FB0B-4618-B6E0-DBF14EE8FBDE&lt;/custom3&gt;&lt;electronic-resource-num&gt;10.1073/pnas.1219969110&lt;/electronic-resource-num&gt;&lt;language&gt;English&lt;/language&gt;&lt;/record&gt;&lt;/Cite&gt;&lt;/EndNote&gt;</w:instrText>
      </w:r>
      <w:r w:rsidR="00B2655B">
        <w:fldChar w:fldCharType="separate"/>
      </w:r>
      <w:r w:rsidR="00B2655B">
        <w:rPr>
          <w:noProof/>
        </w:rPr>
        <w:t>(Rodriguez et al., 2013)</w:t>
      </w:r>
      <w:r w:rsidR="00B2655B">
        <w:fldChar w:fldCharType="end"/>
      </w:r>
      <w:r w:rsidR="00D25519">
        <w:t xml:space="preserve">, in which the authors saw significant differences in total mRNA and nascent mRNA levels between </w:t>
      </w:r>
      <w:del w:id="85" w:author="Michael Chambers" w:date="2015-11-17T22:54:00Z">
        <w:r w:rsidR="00D25519" w:rsidDel="00554834">
          <w:delText>non-overlapping</w:delText>
        </w:r>
      </w:del>
      <w:ins w:id="86" w:author="Michael Chambers" w:date="2015-11-17T22:54:00Z">
        <w:r w:rsidR="00554834">
          <w:t>consecutive</w:t>
        </w:r>
      </w:ins>
      <w:r w:rsidR="00D25519">
        <w:t xml:space="preserve"> ninety minute embryo collections</w:t>
      </w:r>
      <w:r>
        <w:t>.  We have adopted the method to developing embryos, using an established protocol for embryo nuclei isolation</w:t>
      </w:r>
      <w:r w:rsidR="00D7635C">
        <w:t xml:space="preserve"> </w:t>
      </w:r>
      <w:r w:rsidR="00B2655B">
        <w:fldChar w:fldCharType="begin"/>
      </w:r>
      <w:r w:rsidR="00B2655B">
        <w:instrText xml:space="preserve"> ADDIN EN.CITE &lt;EndNote&gt;&lt;Cite&gt;&lt;Author&gt;Nechaev&lt;/Author&gt;&lt;Year&gt;2010&lt;/Year&gt;&lt;RecNum&gt;3006&lt;/RecNum&gt;&lt;DisplayText&gt;(Nechaev et al., 2010)&lt;/DisplayText&gt;&lt;record&gt;&lt;rec-number&gt;3006&lt;/rec-number&gt;&lt;foreign-keys&gt;&lt;key app="EN" db-id="txpdr0vslpwzage5afxvdv2xds5vfp9zsafw" timestamp="1435089952"&gt;3006&lt;/key&gt;&lt;/foreign-keys&gt;&lt;ref-type name="Journal Article"&gt;17&lt;/ref-type&gt;&lt;contributors&gt;&lt;authors&gt;&lt;author&gt;Nechaev, S&lt;/author&gt;&lt;author&gt;Fargo, D C&lt;/author&gt;&lt;author&gt;dos Santos, G&lt;/author&gt;&lt;author&gt;Liu, L&lt;/author&gt;&lt;author&gt;Gao, Y&lt;/author&gt;&lt;author&gt;Adelman, K&lt;/author&gt;&lt;/authors&gt;&lt;/contributors&gt;&lt;titles&gt;&lt;title&gt;Global Analysis of Short RNAs Reveals Widespread Promoter-Proximal Stalling and Arrest of Pol II in Drosophila&lt;/title&gt;&lt;secondary-title&gt;Science&lt;/secondary-title&gt;&lt;/titles&gt;&lt;periodical&gt;&lt;full-title&gt;Science&lt;/full-title&gt;&lt;/periodical&gt;&lt;pages&gt;335-338&lt;/pages&gt;&lt;volume&gt;327&lt;/volume&gt;&lt;number&gt;5963&lt;/number&gt;&lt;dates&gt;&lt;year&gt;2010&lt;/year&gt;&lt;pub-dates&gt;&lt;date&gt;Feb 14&lt;/date&gt;&lt;/pub-dates&gt;&lt;/dates&gt;&lt;label&gt;r07297&lt;/label&gt;&lt;urls&gt;&lt;related-urls&gt;&lt;url&gt;http://www.sciencemag.org/cgi/doi/10.1126/science.1181421&lt;/url&gt;&lt;/related-urls&gt;&lt;pdf-urls&gt;&lt;url&gt;file://localhost/Users/mike/Documents/Papers2/Articles/2010/Nechaev/Nechaev-2010-Science-Global%20Analysis%20of%20Short%20RNAs%20Reveals%20Widespread%20Promoter-Proximal%20Stalling%20and%20Arrest%20of%20Pol%20II%20in%20Drosophila.pdf&lt;/url&gt;&lt;/pdf-urls&gt;&lt;/urls&gt;&lt;custom3&gt;papers2://publication/uuid/7272A173-2BF9-473C-9B7B-32BD4BA8AC9A&lt;/custom3&gt;&lt;electronic-resource-num&gt;10.1126/science.1181421&lt;/electronic-resource-num&gt;&lt;language&gt;English&lt;/language&gt;&lt;/record&gt;&lt;/Cite&gt;&lt;/EndNote&gt;</w:instrText>
      </w:r>
      <w:r w:rsidR="00B2655B">
        <w:fldChar w:fldCharType="separate"/>
      </w:r>
      <w:r w:rsidR="00B2655B">
        <w:rPr>
          <w:noProof/>
        </w:rPr>
        <w:t>(Nechaev et al., 2010)</w:t>
      </w:r>
      <w:r w:rsidR="00B2655B">
        <w:fldChar w:fldCharType="end"/>
      </w:r>
      <w:r>
        <w:t xml:space="preserve"> followed by isolation of a chromatin-associated fraction from these nuclei. Purification of RNA from the chromatin fraction yields a RNA pool significantly enriched for nascent RNA.</w:t>
      </w:r>
    </w:p>
    <w:p w14:paraId="3EB41790" w14:textId="5AFF43E5" w:rsidR="00612FFD" w:rsidRPr="00742CD1" w:rsidRDefault="005E5117" w:rsidP="002C2A48">
      <w:pPr>
        <w:pStyle w:val="BodyText"/>
        <w:spacing w:line="480" w:lineRule="auto"/>
      </w:pPr>
      <w:r>
        <w:tab/>
        <w:t>Integrating this data with whole RNA-</w:t>
      </w:r>
      <w:proofErr w:type="spellStart"/>
      <w:r>
        <w:t>seq</w:t>
      </w:r>
      <w:proofErr w:type="spellEnd"/>
      <w:r>
        <w:t xml:space="preserve"> data will additionally aid in eliminating false-positives from our derived list of Grouch</w:t>
      </w:r>
      <w:ins w:id="87" w:author="Albert Courey" w:date="2015-11-13T13:58:00Z">
        <w:r w:rsidR="00690E1A">
          <w:t>o</w:t>
        </w:r>
      </w:ins>
      <w:r>
        <w:t xml:space="preserve">-regulated genes. As Groucho’s ability to repress transcription is regulated both spatially and temporally throughout development, discreet measurements of transcription over time will allow us to more accurately describe and understand Groucho’s </w:t>
      </w:r>
      <w:del w:id="88" w:author="Michael Chambers" w:date="2015-11-17T22:55:00Z">
        <w:r w:rsidDel="00554834">
          <w:delText xml:space="preserve">multitude </w:delText>
        </w:r>
      </w:del>
      <w:r>
        <w:t>roles in fly development.</w:t>
      </w:r>
    </w:p>
    <w:p w14:paraId="4D9C26CB" w14:textId="77777777" w:rsidR="00931F1D" w:rsidRPr="00931F1D" w:rsidRDefault="00931F1D" w:rsidP="002C2A48">
      <w:pPr>
        <w:pStyle w:val="BodyText"/>
        <w:spacing w:line="480" w:lineRule="auto"/>
      </w:pPr>
    </w:p>
    <w:p w14:paraId="0DBE9998" w14:textId="77777777" w:rsidR="004F5A7B" w:rsidRDefault="004F5A7B">
      <w:pPr>
        <w:rPr>
          <w:ins w:id="89" w:author="Michael Chambers" w:date="2015-11-17T02:21:00Z"/>
          <w:rFonts w:asciiTheme="majorHAnsi" w:eastAsiaTheme="majorEastAsia" w:hAnsiTheme="majorHAnsi" w:cstheme="majorBidi"/>
          <w:b/>
          <w:bCs/>
          <w:color w:val="4F81BD" w:themeColor="accent1"/>
        </w:rPr>
      </w:pPr>
      <w:bookmarkStart w:id="90" w:name="materials-methods"/>
      <w:bookmarkEnd w:id="90"/>
      <w:ins w:id="91" w:author="Michael Chambers" w:date="2015-11-17T02:21:00Z">
        <w:r>
          <w:br w:type="page"/>
        </w:r>
      </w:ins>
    </w:p>
    <w:p w14:paraId="61F76357" w14:textId="39264F57" w:rsidR="00692974" w:rsidRPr="00102D2D" w:rsidRDefault="002C6B01">
      <w:pPr>
        <w:pStyle w:val="BodyText"/>
        <w:pPrChange w:id="92" w:author="Michael Chambers" w:date="2015-11-17T02:21:00Z">
          <w:pPr>
            <w:pStyle w:val="Heading4"/>
            <w:spacing w:line="480" w:lineRule="auto"/>
          </w:pPr>
        </w:pPrChange>
      </w:pPr>
      <w:r w:rsidRPr="004F5A7B">
        <w:rPr>
          <w:b/>
          <w:rPrChange w:id="93" w:author="Michael Chambers" w:date="2015-11-17T02:21:00Z">
            <w:rPr>
              <w:b w:val="0"/>
              <w:bCs w:val="0"/>
            </w:rPr>
          </w:rPrChange>
        </w:rPr>
        <w:lastRenderedPageBreak/>
        <w:t>Materials &amp; Methods</w:t>
      </w:r>
    </w:p>
    <w:p w14:paraId="64171FA7" w14:textId="77777777" w:rsidR="004F5A7B" w:rsidRDefault="004F5A7B" w:rsidP="002C2A48">
      <w:pPr>
        <w:pStyle w:val="BodyText"/>
        <w:spacing w:line="480" w:lineRule="auto"/>
        <w:rPr>
          <w:ins w:id="94" w:author="Michael Chambers" w:date="2015-11-17T02:21:00Z"/>
          <w:i/>
        </w:rPr>
      </w:pPr>
    </w:p>
    <w:p w14:paraId="17264EB9" w14:textId="50A1E49A" w:rsidR="002C2A48" w:rsidRDefault="002C2A48" w:rsidP="002C2A48">
      <w:pPr>
        <w:pStyle w:val="BodyText"/>
        <w:spacing w:line="480" w:lineRule="auto"/>
        <w:rPr>
          <w:i/>
        </w:rPr>
      </w:pPr>
      <w:r>
        <w:rPr>
          <w:i/>
        </w:rPr>
        <w:t>Chromatin-associated RNA isolation in embryos</w:t>
      </w:r>
    </w:p>
    <w:p w14:paraId="2234A3F7" w14:textId="584C9DE3" w:rsidR="004311A5" w:rsidRPr="00554634" w:rsidRDefault="004311A5">
      <w:pPr>
        <w:pStyle w:val="BodyText"/>
        <w:spacing w:line="480" w:lineRule="auto"/>
        <w:ind w:firstLine="720"/>
        <w:pPrChange w:id="95" w:author="Michael Chambers" w:date="2015-11-17T02:21:00Z">
          <w:pPr>
            <w:pStyle w:val="BodyText"/>
            <w:spacing w:line="480" w:lineRule="auto"/>
          </w:pPr>
        </w:pPrChange>
      </w:pPr>
      <w:r>
        <w:t>Wild-type</w:t>
      </w:r>
      <w:ins w:id="96" w:author="Michael Chambers" w:date="2015-11-16T15:23:00Z">
        <w:r w:rsidR="00DC5606">
          <w:t xml:space="preserve"> (</w:t>
        </w:r>
        <w:proofErr w:type="spellStart"/>
        <w:r w:rsidR="00DC5606">
          <w:t>OregonR</w:t>
        </w:r>
        <w:proofErr w:type="spellEnd"/>
        <w:r w:rsidR="00DC5606">
          <w:t>)</w:t>
        </w:r>
      </w:ins>
      <w:r>
        <w:t xml:space="preserve"> fly embryos were collected in three 2</w:t>
      </w:r>
      <w:proofErr w:type="gramStart"/>
      <w:r>
        <w:t>.5 hour</w:t>
      </w:r>
      <w:proofErr w:type="gramEnd"/>
      <w:r>
        <w:t xml:space="preserve"> cohorts beginning 1.5 hours post-deposition. Between 3 to 5 grams of embryos were utilized for each fractionation. The chromatin-associated RNA isolation protocol was adapted from </w:t>
      </w:r>
      <w:proofErr w:type="spellStart"/>
      <w:r>
        <w:t>Nechaev</w:t>
      </w:r>
      <w:proofErr w:type="spellEnd"/>
      <w:r>
        <w:t xml:space="preserve"> et al. (2010) and </w:t>
      </w:r>
      <w:proofErr w:type="spellStart"/>
      <w:r>
        <w:t>Khodor</w:t>
      </w:r>
      <w:proofErr w:type="spellEnd"/>
      <w:r>
        <w:t xml:space="preserve"> et al. (2011). Embryos were </w:t>
      </w:r>
      <w:proofErr w:type="spellStart"/>
      <w:r>
        <w:t>dechorionated</w:t>
      </w:r>
      <w:proofErr w:type="spellEnd"/>
      <w:r>
        <w:t xml:space="preserve"> in 50% bleach for 90 sec and transferred to a chilled </w:t>
      </w:r>
      <w:proofErr w:type="spellStart"/>
      <w:r>
        <w:t>Dounce</w:t>
      </w:r>
      <w:proofErr w:type="spellEnd"/>
      <w:r>
        <w:t xml:space="preserve"> homogenizer. Embryos were then rinsed </w:t>
      </w:r>
      <w:r w:rsidR="00554634">
        <w:t xml:space="preserve">three times with </w:t>
      </w:r>
      <w:del w:id="97" w:author="Michael Chambers" w:date="2015-11-16T00:45:00Z">
        <w:r w:rsidR="00554634" w:rsidDel="00780CC5">
          <w:delText xml:space="preserve">5 </w:delText>
        </w:r>
      </w:del>
      <w:ins w:id="98" w:author="Michael Chambers" w:date="2015-11-16T00:45:00Z">
        <w:r w:rsidR="00780CC5">
          <w:t xml:space="preserve">25 </w:t>
        </w:r>
      </w:ins>
      <w:del w:id="99" w:author="Michael Chambers" w:date="2015-11-16T00:45:00Z">
        <w:r w:rsidR="00554634" w:rsidDel="00780CC5">
          <w:delText xml:space="preserve">volumes </w:delText>
        </w:r>
      </w:del>
      <w:ins w:id="100" w:author="Michael Chambers" w:date="2015-11-16T00:45:00Z">
        <w:r w:rsidR="00780CC5">
          <w:t xml:space="preserve">ml </w:t>
        </w:r>
      </w:ins>
      <w:r w:rsidR="00554634">
        <w:t xml:space="preserve">of homogenization buffer (15 </w:t>
      </w:r>
      <w:proofErr w:type="spellStart"/>
      <w:r w:rsidR="00554634">
        <w:t>mM</w:t>
      </w:r>
      <w:proofErr w:type="spellEnd"/>
      <w:r w:rsidR="00554634">
        <w:t xml:space="preserve"> HEPES-KOH pH 7.6; 10 </w:t>
      </w:r>
      <w:proofErr w:type="spellStart"/>
      <w:r w:rsidR="00554634">
        <w:t>mM</w:t>
      </w:r>
      <w:proofErr w:type="spellEnd"/>
      <w:r w:rsidR="00554634">
        <w:t xml:space="preserve"> </w:t>
      </w:r>
      <w:proofErr w:type="spellStart"/>
      <w:r w:rsidR="00554634">
        <w:t>KCl</w:t>
      </w:r>
      <w:proofErr w:type="spellEnd"/>
      <w:r w:rsidR="00554634">
        <w:t xml:space="preserve">; 3 </w:t>
      </w:r>
      <w:proofErr w:type="spellStart"/>
      <w:r w:rsidR="00554634">
        <w:t>mM</w:t>
      </w:r>
      <w:proofErr w:type="spellEnd"/>
      <w:r w:rsidR="00554634">
        <w:t xml:space="preserve"> CaCl</w:t>
      </w:r>
      <w:r w:rsidR="00554634">
        <w:rPr>
          <w:vertAlign w:val="subscript"/>
        </w:rPr>
        <w:t>2</w:t>
      </w:r>
      <w:r w:rsidR="00554634">
        <w:t xml:space="preserve">; 2 </w:t>
      </w:r>
      <w:proofErr w:type="spellStart"/>
      <w:r w:rsidR="00554634">
        <w:t>mM</w:t>
      </w:r>
      <w:proofErr w:type="spellEnd"/>
      <w:r w:rsidR="00554634">
        <w:t xml:space="preserve"> MgCl</w:t>
      </w:r>
      <w:r w:rsidR="00554634">
        <w:rPr>
          <w:vertAlign w:val="subscript"/>
        </w:rPr>
        <w:t>2</w:t>
      </w:r>
      <w:r w:rsidR="00554634">
        <w:t xml:space="preserve">; 0.1% Triton X-100; 1 </w:t>
      </w:r>
      <w:proofErr w:type="spellStart"/>
      <w:r w:rsidR="00554634">
        <w:t>mM</w:t>
      </w:r>
      <w:proofErr w:type="spellEnd"/>
      <w:r w:rsidR="00554634">
        <w:t xml:space="preserve"> DTT; 0.1 </w:t>
      </w:r>
      <w:proofErr w:type="spellStart"/>
      <w:r w:rsidR="00554634">
        <w:t>mM</w:t>
      </w:r>
      <w:proofErr w:type="spellEnd"/>
      <w:r w:rsidR="00554634">
        <w:t xml:space="preserve"> PMSF; 0.1x </w:t>
      </w:r>
      <w:proofErr w:type="spellStart"/>
      <w:r w:rsidR="00554634">
        <w:t>RNAase</w:t>
      </w:r>
      <w:proofErr w:type="spellEnd"/>
      <w:r w:rsidR="00554634">
        <w:t xml:space="preserve"> inhibitor). Embryos were then suspended in </w:t>
      </w:r>
      <w:del w:id="101" w:author="Michael Chambers" w:date="2015-11-16T00:45:00Z">
        <w:r w:rsidR="00554634" w:rsidDel="00780CC5">
          <w:delText>5 volumes of</w:delText>
        </w:r>
      </w:del>
      <w:r w:rsidR="00554634">
        <w:t xml:space="preserve"> homogenization buffer containing 0.3</w:t>
      </w:r>
      <w:ins w:id="102" w:author="Albert Courey" w:date="2015-11-13T13:58:00Z">
        <w:r w:rsidR="00690E1A">
          <w:t xml:space="preserve"> </w:t>
        </w:r>
      </w:ins>
      <w:r w:rsidR="00554634">
        <w:t>M</w:t>
      </w:r>
      <w:ins w:id="103" w:author="Michael Chambers" w:date="2015-11-16T00:45:00Z">
        <w:r w:rsidR="00780CC5">
          <w:t xml:space="preserve"> (15 ml) </w:t>
        </w:r>
      </w:ins>
      <w:del w:id="104" w:author="Michael Chambers" w:date="2015-11-16T00:45:00Z">
        <w:r w:rsidR="00554634" w:rsidDel="00780CC5">
          <w:delText xml:space="preserve"> </w:delText>
        </w:r>
      </w:del>
      <w:r w:rsidR="00554634">
        <w:t xml:space="preserve">sucrose and </w:t>
      </w:r>
      <w:proofErr w:type="spellStart"/>
      <w:r w:rsidR="00554634">
        <w:t>dounced</w:t>
      </w:r>
      <w:proofErr w:type="spellEnd"/>
      <w:r w:rsidR="00554634">
        <w:t xml:space="preserve"> five times each with loose and tight pestles. Embryo lysate was filtered through 50-micron nylon cell strainer. Clarified lysate</w:t>
      </w:r>
      <w:ins w:id="105" w:author="Michael Chambers" w:date="2015-11-16T00:45:00Z">
        <w:r w:rsidR="00780CC5">
          <w:t xml:space="preserve"> </w:t>
        </w:r>
      </w:ins>
      <w:ins w:id="106" w:author="Albert Courey" w:date="2015-11-13T14:03:00Z">
        <w:del w:id="107" w:author="Michael Chambers" w:date="2015-11-16T00:45:00Z">
          <w:r w:rsidR="00F22F22" w:rsidDel="00780CC5">
            <w:delText xml:space="preserve"> (x ml)</w:delText>
          </w:r>
        </w:del>
      </w:ins>
      <w:del w:id="108" w:author="Michael Chambers" w:date="2015-11-16T00:45:00Z">
        <w:r w:rsidR="00554634" w:rsidDel="00780CC5">
          <w:delText xml:space="preserve"> </w:delText>
        </w:r>
      </w:del>
      <w:r w:rsidR="00554634">
        <w:t xml:space="preserve">was layered over a sucrose cushion </w:t>
      </w:r>
      <w:commentRangeStart w:id="109"/>
      <w:del w:id="110" w:author="Albert Courey" w:date="2015-11-13T14:02:00Z">
        <w:r w:rsidR="00554634" w:rsidDel="00F22F22">
          <w:delText>gradient</w:delText>
        </w:r>
        <w:commentRangeEnd w:id="109"/>
        <w:r w:rsidR="00690E1A" w:rsidDel="00F22F22">
          <w:rPr>
            <w:rStyle w:val="CommentReference"/>
          </w:rPr>
          <w:commentReference w:id="109"/>
        </w:r>
        <w:r w:rsidR="00554634" w:rsidDel="00F22F22">
          <w:delText xml:space="preserve"> </w:delText>
        </w:r>
      </w:del>
      <w:r w:rsidR="00554634">
        <w:t xml:space="preserve">consisting of </w:t>
      </w:r>
      <w:ins w:id="111" w:author="Albert Courey" w:date="2015-11-13T14:02:00Z">
        <w:r w:rsidR="00F22F22">
          <w:t xml:space="preserve">a layer of 1.7 M sucrose </w:t>
        </w:r>
      </w:ins>
      <w:ins w:id="112" w:author="Albert Courey" w:date="2015-11-13T14:04:00Z">
        <w:r w:rsidR="00F22F22">
          <w:t>(</w:t>
        </w:r>
      </w:ins>
      <w:ins w:id="113" w:author="Michael Chambers" w:date="2015-11-16T00:45:00Z">
        <w:r w:rsidR="00780CC5">
          <w:t>15</w:t>
        </w:r>
      </w:ins>
      <w:ins w:id="114" w:author="Albert Courey" w:date="2015-11-13T14:04:00Z">
        <w:del w:id="115" w:author="Michael Chambers" w:date="2015-11-16T00:45:00Z">
          <w:r w:rsidR="00F22F22" w:rsidDel="00780CC5">
            <w:delText>y</w:delText>
          </w:r>
        </w:del>
        <w:r w:rsidR="00F22F22">
          <w:t xml:space="preserve"> ml) </w:t>
        </w:r>
      </w:ins>
      <w:ins w:id="116" w:author="Albert Courey" w:date="2015-11-13T14:02:00Z">
        <w:r w:rsidR="00F22F22">
          <w:t xml:space="preserve">underneath a layer of 3 M sucrose </w:t>
        </w:r>
      </w:ins>
      <w:ins w:id="117" w:author="Albert Courey" w:date="2015-11-13T14:04:00Z">
        <w:r w:rsidR="00F22F22">
          <w:t>(</w:t>
        </w:r>
      </w:ins>
      <w:ins w:id="118" w:author="Michael Chambers" w:date="2015-11-16T00:45:00Z">
        <w:r w:rsidR="00780CC5">
          <w:t>15</w:t>
        </w:r>
      </w:ins>
      <w:ins w:id="119" w:author="Albert Courey" w:date="2015-11-13T14:04:00Z">
        <w:del w:id="120" w:author="Michael Chambers" w:date="2015-11-16T00:45:00Z">
          <w:r w:rsidR="00F22F22" w:rsidDel="00780CC5">
            <w:delText>z</w:delText>
          </w:r>
        </w:del>
        <w:r w:rsidR="00F22F22">
          <w:t xml:space="preserve"> ml) </w:t>
        </w:r>
      </w:ins>
      <w:ins w:id="121" w:author="Albert Courey" w:date="2015-11-13T14:02:00Z">
        <w:r w:rsidR="00F22F22">
          <w:t>in homogenization buffer.</w:t>
        </w:r>
      </w:ins>
      <w:del w:id="122" w:author="Albert Courey" w:date="2015-11-13T14:04:00Z">
        <w:r w:rsidR="00554634" w:rsidDel="00F22F22">
          <w:delText>equal volumes</w:delText>
        </w:r>
      </w:del>
      <w:ins w:id="123" w:author="Albert Courey" w:date="2015-11-13T14:03:00Z">
        <w:r w:rsidR="00F22F22">
          <w:t>. The samples</w:t>
        </w:r>
      </w:ins>
      <w:ins w:id="124" w:author="Albert Courey" w:date="2015-11-13T14:04:00Z">
        <w:r w:rsidR="00F22F22">
          <w:t xml:space="preserve"> were </w:t>
        </w:r>
      </w:ins>
      <w:del w:id="125" w:author="Albert Courey" w:date="2015-11-13T14:03:00Z">
        <w:r w:rsidR="00554634" w:rsidDel="00F22F22">
          <w:delText xml:space="preserve"> of homogenization buffer containing 0.8 and 1.7M sucrose and </w:delText>
        </w:r>
      </w:del>
      <w:r w:rsidR="00554634">
        <w:t xml:space="preserve">centrifuged at 15,000 RCF for 10 min at 4˚C. Pelleted nuclei were </w:t>
      </w:r>
      <w:proofErr w:type="spellStart"/>
      <w:r w:rsidR="00554634">
        <w:t>resuspended</w:t>
      </w:r>
      <w:proofErr w:type="spellEnd"/>
      <w:r w:rsidR="00554634">
        <w:t xml:space="preserve"> in 250 µl of nuclear </w:t>
      </w:r>
      <w:proofErr w:type="spellStart"/>
      <w:r w:rsidR="00554634">
        <w:t>lysis</w:t>
      </w:r>
      <w:proofErr w:type="spellEnd"/>
      <w:r w:rsidR="00554634">
        <w:t xml:space="preserve"> buffer (10 </w:t>
      </w:r>
      <w:proofErr w:type="spellStart"/>
      <w:r w:rsidR="00554634">
        <w:t>mM</w:t>
      </w:r>
      <w:proofErr w:type="spellEnd"/>
      <w:r w:rsidR="00554634">
        <w:t xml:space="preserve"> HEPES-KOH pH 7.6; 100 </w:t>
      </w:r>
      <w:proofErr w:type="spellStart"/>
      <w:r w:rsidR="00554634">
        <w:t>mM</w:t>
      </w:r>
      <w:proofErr w:type="spellEnd"/>
      <w:r w:rsidR="00554634">
        <w:t xml:space="preserve"> </w:t>
      </w:r>
      <w:proofErr w:type="spellStart"/>
      <w:r w:rsidR="00554634">
        <w:t>KCl</w:t>
      </w:r>
      <w:proofErr w:type="spellEnd"/>
      <w:r w:rsidR="00554634">
        <w:t xml:space="preserve">; 0.1 </w:t>
      </w:r>
      <w:proofErr w:type="spellStart"/>
      <w:r w:rsidR="00554634">
        <w:t>mM</w:t>
      </w:r>
      <w:proofErr w:type="spellEnd"/>
      <w:r w:rsidR="00554634">
        <w:t xml:space="preserve"> EDTA; 10% glycerol; 0.15 </w:t>
      </w:r>
      <w:proofErr w:type="spellStart"/>
      <w:r w:rsidR="00554634">
        <w:t>mM</w:t>
      </w:r>
      <w:proofErr w:type="spellEnd"/>
      <w:r w:rsidR="00554634">
        <w:t xml:space="preserve"> </w:t>
      </w:r>
      <w:proofErr w:type="spellStart"/>
      <w:r w:rsidR="00554634">
        <w:t>spermine</w:t>
      </w:r>
      <w:proofErr w:type="spellEnd"/>
      <w:r w:rsidR="00554634">
        <w:t xml:space="preserve">; 0.5 </w:t>
      </w:r>
      <w:proofErr w:type="spellStart"/>
      <w:r w:rsidR="00554634">
        <w:t>mM</w:t>
      </w:r>
      <w:proofErr w:type="spellEnd"/>
      <w:r w:rsidR="00554634">
        <w:t xml:space="preserve"> </w:t>
      </w:r>
      <w:proofErr w:type="spellStart"/>
      <w:r w:rsidR="00554634">
        <w:t>spermidine</w:t>
      </w:r>
      <w:proofErr w:type="spellEnd"/>
      <w:r w:rsidR="00554634">
        <w:t xml:space="preserve">; 0.1 </w:t>
      </w:r>
      <w:proofErr w:type="spellStart"/>
      <w:r w:rsidR="00554634">
        <w:t>mM</w:t>
      </w:r>
      <w:proofErr w:type="spellEnd"/>
      <w:r w:rsidR="00554634">
        <w:t xml:space="preserve"> </w:t>
      </w:r>
      <w:proofErr w:type="spellStart"/>
      <w:r w:rsidR="00554634">
        <w:t>NaF</w:t>
      </w:r>
      <w:proofErr w:type="spellEnd"/>
      <w:r w:rsidR="00554634">
        <w:t xml:space="preserve">; 0.1 </w:t>
      </w:r>
      <w:proofErr w:type="spellStart"/>
      <w:r w:rsidR="00554634">
        <w:t>mM</w:t>
      </w:r>
      <w:proofErr w:type="spellEnd"/>
      <w:r w:rsidR="00554634">
        <w:t xml:space="preserve"> Na</w:t>
      </w:r>
      <w:r w:rsidR="00554634">
        <w:rPr>
          <w:vertAlign w:val="subscript"/>
        </w:rPr>
        <w:t>3</w:t>
      </w:r>
      <w:r w:rsidR="00554634">
        <w:t>VO</w:t>
      </w:r>
      <w:r w:rsidR="00554634">
        <w:rPr>
          <w:vertAlign w:val="subscript"/>
        </w:rPr>
        <w:t>4</w:t>
      </w:r>
      <w:r w:rsidR="00554634">
        <w:t xml:space="preserve">; 0.1 </w:t>
      </w:r>
      <w:proofErr w:type="spellStart"/>
      <w:r w:rsidR="00554634">
        <w:t>mM</w:t>
      </w:r>
      <w:proofErr w:type="spellEnd"/>
      <w:r w:rsidR="00554634">
        <w:t xml:space="preserve"> ZnCl</w:t>
      </w:r>
      <w:r w:rsidR="00554634">
        <w:rPr>
          <w:vertAlign w:val="subscript"/>
        </w:rPr>
        <w:t>2</w:t>
      </w:r>
      <w:r w:rsidR="00554634">
        <w:t xml:space="preserve">; 1 </w:t>
      </w:r>
      <w:proofErr w:type="spellStart"/>
      <w:r w:rsidR="00554634">
        <w:t>mM</w:t>
      </w:r>
      <w:proofErr w:type="spellEnd"/>
      <w:r w:rsidR="00554634">
        <w:t xml:space="preserve"> DTT; 0.1 </w:t>
      </w:r>
      <w:proofErr w:type="spellStart"/>
      <w:r w:rsidR="00554634">
        <w:t>mM</w:t>
      </w:r>
      <w:proofErr w:type="spellEnd"/>
      <w:r w:rsidR="00554634">
        <w:t xml:space="preserve"> PMSF; 1x </w:t>
      </w:r>
      <w:proofErr w:type="spellStart"/>
      <w:r w:rsidR="00554634">
        <w:t>RNAase</w:t>
      </w:r>
      <w:proofErr w:type="spellEnd"/>
      <w:r w:rsidR="00554634">
        <w:t xml:space="preserve"> inhibitor). </w:t>
      </w:r>
      <w:r w:rsidR="00636044">
        <w:t xml:space="preserve">While gently </w:t>
      </w:r>
      <w:proofErr w:type="spellStart"/>
      <w:r w:rsidR="00636044">
        <w:t>vortexing</w:t>
      </w:r>
      <w:proofErr w:type="spellEnd"/>
      <w:r w:rsidR="00636044">
        <w:t xml:space="preserve">, an equal volume of NUN buffer (25 </w:t>
      </w:r>
      <w:proofErr w:type="spellStart"/>
      <w:r w:rsidR="00636044">
        <w:t>mM</w:t>
      </w:r>
      <w:proofErr w:type="spellEnd"/>
      <w:r w:rsidR="00636044">
        <w:t xml:space="preserve"> HEPES-KOH pH 7.6; 300 </w:t>
      </w:r>
      <w:proofErr w:type="spellStart"/>
      <w:r w:rsidR="00636044">
        <w:t>mM</w:t>
      </w:r>
      <w:proofErr w:type="spellEnd"/>
      <w:r w:rsidR="00636044">
        <w:t xml:space="preserve"> </w:t>
      </w:r>
      <w:proofErr w:type="spellStart"/>
      <w:r w:rsidR="00636044">
        <w:t>NaCl</w:t>
      </w:r>
      <w:proofErr w:type="spellEnd"/>
      <w:r w:rsidR="00636044">
        <w:t xml:space="preserve">; 1M urea; 1% NP-40; 1 </w:t>
      </w:r>
      <w:proofErr w:type="spellStart"/>
      <w:r w:rsidR="00636044">
        <w:t>mM</w:t>
      </w:r>
      <w:proofErr w:type="spellEnd"/>
      <w:r w:rsidR="00636044">
        <w:t xml:space="preserve"> DTT; 0.1 </w:t>
      </w:r>
      <w:proofErr w:type="spellStart"/>
      <w:r w:rsidR="00636044">
        <w:t>mM</w:t>
      </w:r>
      <w:proofErr w:type="spellEnd"/>
      <w:r w:rsidR="00636044">
        <w:t xml:space="preserve"> PMSF) was added drop-by-drop over a period 5 minutes. Condensed chromatin </w:t>
      </w:r>
      <w:del w:id="126" w:author="Albert Courey" w:date="2015-11-13T14:05:00Z">
        <w:r w:rsidR="00636044" w:rsidDel="00F22F22">
          <w:delText>should become</w:delText>
        </w:r>
      </w:del>
      <w:ins w:id="127" w:author="Albert Courey" w:date="2015-11-13T14:05:00Z">
        <w:r w:rsidR="00F22F22">
          <w:t>became</w:t>
        </w:r>
      </w:ins>
      <w:r w:rsidR="00636044">
        <w:t xml:space="preserve"> visible as a fluffy white precipitate. The solution was then incubated for 20 min on ice and centrifuged at 14</w:t>
      </w:r>
      <w:ins w:id="128" w:author="Albert Courey" w:date="2015-11-13T14:05:00Z">
        <w:r w:rsidR="00F22F22">
          <w:t xml:space="preserve">,000 </w:t>
        </w:r>
      </w:ins>
      <w:del w:id="129" w:author="Albert Courey" w:date="2015-11-13T14:05:00Z">
        <w:r w:rsidR="00636044" w:rsidDel="00F22F22">
          <w:delText xml:space="preserve">k </w:delText>
        </w:r>
      </w:del>
      <w:r w:rsidR="00636044">
        <w:t xml:space="preserve">rpm for 30 min at 4˚C. The supernatant (primarily nucleoplasm) was discarded and the pellet was </w:t>
      </w:r>
      <w:proofErr w:type="spellStart"/>
      <w:r w:rsidR="00636044">
        <w:lastRenderedPageBreak/>
        <w:t>resuspended</w:t>
      </w:r>
      <w:proofErr w:type="spellEnd"/>
      <w:r w:rsidR="00636044">
        <w:t xml:space="preserve"> in </w:t>
      </w:r>
      <w:proofErr w:type="spellStart"/>
      <w:r w:rsidR="00636044">
        <w:t>Trizol</w:t>
      </w:r>
      <w:proofErr w:type="spellEnd"/>
      <w:r w:rsidR="00636044">
        <w:t xml:space="preserve"> reagent (</w:t>
      </w:r>
      <w:proofErr w:type="spellStart"/>
      <w:r w:rsidR="00636044">
        <w:t>Qiagen</w:t>
      </w:r>
      <w:proofErr w:type="spellEnd"/>
      <w:r w:rsidR="00636044">
        <w:t xml:space="preserve">). RNA was then purified following </w:t>
      </w:r>
      <w:ins w:id="130" w:author="Albert Courey" w:date="2015-11-13T14:06:00Z">
        <w:r w:rsidR="00F22F22">
          <w:t xml:space="preserve">the </w:t>
        </w:r>
      </w:ins>
      <w:r w:rsidR="00636044">
        <w:t>manufacturer’s protocol</w:t>
      </w:r>
      <w:del w:id="131" w:author="Albert Courey" w:date="2015-11-13T14:06:00Z">
        <w:r w:rsidR="00636044" w:rsidDel="00F22F22">
          <w:delText>s</w:delText>
        </w:r>
      </w:del>
      <w:r w:rsidR="00636044">
        <w:t>.</w:t>
      </w:r>
    </w:p>
    <w:p w14:paraId="7447585D" w14:textId="77777777" w:rsidR="00DE7E66" w:rsidRDefault="00DE7E66" w:rsidP="002C2A48">
      <w:pPr>
        <w:pStyle w:val="BodyText"/>
        <w:spacing w:line="480" w:lineRule="auto"/>
        <w:rPr>
          <w:ins w:id="132" w:author="Michael Chambers" w:date="2015-11-16T00:47:00Z"/>
          <w:i/>
        </w:rPr>
      </w:pPr>
    </w:p>
    <w:p w14:paraId="41CFAA20" w14:textId="261F073B" w:rsidR="002C2A48" w:rsidRDefault="002C2A48" w:rsidP="002C2A48">
      <w:pPr>
        <w:pStyle w:val="BodyText"/>
        <w:spacing w:line="480" w:lineRule="auto"/>
        <w:rPr>
          <w:ins w:id="133" w:author="Michael Chambers" w:date="2015-11-14T16:10:00Z"/>
          <w:i/>
        </w:rPr>
      </w:pPr>
      <w:proofErr w:type="spellStart"/>
      <w:proofErr w:type="gramStart"/>
      <w:r>
        <w:rPr>
          <w:i/>
        </w:rPr>
        <w:t>rRNA</w:t>
      </w:r>
      <w:proofErr w:type="spellEnd"/>
      <w:proofErr w:type="gramEnd"/>
      <w:r>
        <w:rPr>
          <w:i/>
        </w:rPr>
        <w:t xml:space="preserve"> removal</w:t>
      </w:r>
    </w:p>
    <w:p w14:paraId="040462D9" w14:textId="77777777" w:rsidR="002C677C" w:rsidRPr="000300AF" w:rsidRDefault="002C677C">
      <w:pPr>
        <w:pStyle w:val="BodyText"/>
        <w:spacing w:line="480" w:lineRule="auto"/>
        <w:ind w:firstLine="720"/>
        <w:rPr>
          <w:ins w:id="134" w:author="Michael Chambers" w:date="2015-11-14T16:10:00Z"/>
        </w:rPr>
        <w:pPrChange w:id="135" w:author="Michael Chambers" w:date="2015-11-17T02:21:00Z">
          <w:pPr>
            <w:pStyle w:val="BodyText"/>
            <w:spacing w:line="480" w:lineRule="auto"/>
          </w:pPr>
        </w:pPrChange>
      </w:pPr>
      <w:ins w:id="136" w:author="Michael Chambers" w:date="2015-11-14T16:10:00Z">
        <w:r>
          <w:t xml:space="preserve">RNA samples were depleted of ribosomal, </w:t>
        </w:r>
        <w:proofErr w:type="gramStart"/>
        <w:r>
          <w:t>poly(</w:t>
        </w:r>
        <w:proofErr w:type="gramEnd"/>
        <w:r>
          <w:t xml:space="preserve">A)+, and additional RNA contaminants through an affinity depletion procedure adopted from </w:t>
        </w:r>
        <w:proofErr w:type="spellStart"/>
        <w:r>
          <w:t>Khodor</w:t>
        </w:r>
        <w:proofErr w:type="spellEnd"/>
        <w:r>
          <w:t xml:space="preserve"> et a. (2011). An </w:t>
        </w:r>
        <w:proofErr w:type="spellStart"/>
        <w:r>
          <w:t>equimolar</w:t>
        </w:r>
        <w:proofErr w:type="spellEnd"/>
        <w:r>
          <w:t xml:space="preserve"> mixture of </w:t>
        </w:r>
        <w:proofErr w:type="spellStart"/>
        <w:r>
          <w:t>biotinylated</w:t>
        </w:r>
        <w:proofErr w:type="spellEnd"/>
        <w:r>
          <w:t xml:space="preserve"> affinity oligomers (Table 3-1; </w:t>
        </w:r>
        <w:proofErr w:type="spellStart"/>
        <w:r>
          <w:t>Eurofins</w:t>
        </w:r>
        <w:proofErr w:type="spellEnd"/>
        <w:r>
          <w:t xml:space="preserve"> MWG Operon) was added to 6 µg of purified RNA in annealing buffer (10 </w:t>
        </w:r>
        <w:proofErr w:type="spellStart"/>
        <w:r>
          <w:t>mM</w:t>
        </w:r>
        <w:proofErr w:type="spellEnd"/>
        <w:r>
          <w:t xml:space="preserve"> EDTA; 0.5x SSC) in a volume of 100 µl. RNA was denatured at 75˚C for 5 min and annealed at 37˚C for 30 min. Annealed mixture was added to 1ml streptavidin paramagnetic beads (</w:t>
        </w:r>
        <w:proofErr w:type="spellStart"/>
        <w:r>
          <w:t>Promega</w:t>
        </w:r>
        <w:proofErr w:type="spellEnd"/>
        <w:r>
          <w:t xml:space="preserve">) and incubated at 25˚C for 15 min, followed by 2 hours at 4˚C with gentle rocking, and the supernatant retained for library preparation. This procedure was performed twice per sample. </w:t>
        </w:r>
      </w:ins>
    </w:p>
    <w:p w14:paraId="57C036D5" w14:textId="77777777" w:rsidR="002C677C" w:rsidRDefault="002C677C" w:rsidP="002C2A48">
      <w:pPr>
        <w:pStyle w:val="BodyText"/>
        <w:spacing w:line="480" w:lineRule="auto"/>
        <w:rPr>
          <w:ins w:id="137" w:author="Albert Courey" w:date="2015-11-13T14:06:00Z"/>
          <w:i/>
        </w:rPr>
      </w:pPr>
    </w:p>
    <w:p w14:paraId="4CC73555" w14:textId="3ADA7417" w:rsidR="00F22F22" w:rsidDel="002C677C" w:rsidRDefault="00F22F22" w:rsidP="002C2A48">
      <w:pPr>
        <w:pStyle w:val="BodyText"/>
        <w:spacing w:line="480" w:lineRule="auto"/>
        <w:rPr>
          <w:del w:id="138" w:author="Michael Chambers" w:date="2015-11-14T16:10:00Z"/>
          <w:i/>
        </w:rPr>
      </w:pPr>
      <w:ins w:id="139" w:author="Albert Courey" w:date="2015-11-13T14:06:00Z">
        <w:del w:id="140" w:author="Michael Chambers" w:date="2015-11-14T16:10:00Z">
          <w:r w:rsidDel="002C677C">
            <w:rPr>
              <w:i/>
            </w:rPr>
            <w:delText>???????</w:delText>
          </w:r>
        </w:del>
      </w:ins>
    </w:p>
    <w:p w14:paraId="6112B7B8" w14:textId="3581CC3F" w:rsidR="002C2A48" w:rsidRDefault="002C2A48" w:rsidP="002C2A48">
      <w:pPr>
        <w:pStyle w:val="BodyText"/>
        <w:spacing w:line="480" w:lineRule="auto"/>
        <w:rPr>
          <w:i/>
        </w:rPr>
      </w:pPr>
      <w:r>
        <w:rPr>
          <w:i/>
        </w:rPr>
        <w:t>RNA-</w:t>
      </w:r>
      <w:proofErr w:type="spellStart"/>
      <w:r>
        <w:rPr>
          <w:i/>
        </w:rPr>
        <w:t>seq</w:t>
      </w:r>
      <w:proofErr w:type="spellEnd"/>
      <w:r>
        <w:rPr>
          <w:i/>
        </w:rPr>
        <w:t xml:space="preserve"> library construction and sequencing</w:t>
      </w:r>
    </w:p>
    <w:p w14:paraId="4DB0A292" w14:textId="25FC2068" w:rsidR="002C677C" w:rsidRDefault="002C677C">
      <w:pPr>
        <w:pStyle w:val="BodyText"/>
        <w:spacing w:line="480" w:lineRule="auto"/>
        <w:ind w:firstLine="720"/>
        <w:rPr>
          <w:ins w:id="141" w:author="Michael Chambers" w:date="2015-11-14T16:10:00Z"/>
        </w:rPr>
        <w:pPrChange w:id="142" w:author="Michael Chambers" w:date="2015-11-17T02:21:00Z">
          <w:pPr>
            <w:pStyle w:val="BodyText"/>
            <w:spacing w:line="480" w:lineRule="auto"/>
          </w:pPr>
        </w:pPrChange>
      </w:pPr>
      <w:proofErr w:type="spellStart"/>
      <w:proofErr w:type="gramStart"/>
      <w:ins w:id="143" w:author="Michael Chambers" w:date="2015-11-14T16:10:00Z">
        <w:r>
          <w:t>rRNA</w:t>
        </w:r>
        <w:proofErr w:type="spellEnd"/>
        <w:proofErr w:type="gramEnd"/>
        <w:r>
          <w:t xml:space="preserve">-depleted RNA was concentrated via ethanol precipitation. Size distribution of samples was determined via Agilent 2100 </w:t>
        </w:r>
        <w:proofErr w:type="spellStart"/>
        <w:r>
          <w:t>Bioanalyzer</w:t>
        </w:r>
        <w:proofErr w:type="spellEnd"/>
        <w:r>
          <w:t xml:space="preserve"> (Agilent Technologies). Indexed RNA-</w:t>
        </w:r>
        <w:proofErr w:type="spellStart"/>
        <w:r>
          <w:t>seq</w:t>
        </w:r>
        <w:proofErr w:type="spellEnd"/>
        <w:r>
          <w:t xml:space="preserve"> libraries were generated with the </w:t>
        </w:r>
        <w:proofErr w:type="spellStart"/>
        <w:r>
          <w:t>ScriptSeq</w:t>
        </w:r>
        <w:proofErr w:type="spellEnd"/>
        <w:r>
          <w:t xml:space="preserve"> v2 RNA-</w:t>
        </w:r>
        <w:proofErr w:type="spellStart"/>
        <w:r>
          <w:t>seq</w:t>
        </w:r>
        <w:proofErr w:type="spellEnd"/>
        <w:r>
          <w:t xml:space="preserve"> Library Preparation Kit (</w:t>
        </w:r>
        <w:proofErr w:type="spellStart"/>
        <w:r>
          <w:t>Epicentre</w:t>
        </w:r>
        <w:proofErr w:type="spellEnd"/>
        <w:r>
          <w:t xml:space="preserve">). Sequencing was performed on </w:t>
        </w:r>
        <w:proofErr w:type="spellStart"/>
        <w:r>
          <w:t>Illumia</w:t>
        </w:r>
        <w:proofErr w:type="spellEnd"/>
        <w:r>
          <w:t xml:space="preserve"> </w:t>
        </w:r>
        <w:proofErr w:type="spellStart"/>
        <w:r>
          <w:t>HiSeq</w:t>
        </w:r>
        <w:proofErr w:type="spellEnd"/>
        <w:r>
          <w:t xml:space="preserve"> 2000 sequencing platform (High Throughput Sequencing Core Facility, Broad Stem Cell Research Center, UCLA). Reads were </w:t>
        </w:r>
        <w:proofErr w:type="spellStart"/>
        <w:r>
          <w:t>demultiplex</w:t>
        </w:r>
        <w:proofErr w:type="spellEnd"/>
        <w:r>
          <w:t xml:space="preserve"> via custom scripts and mapped to the BDGP5/dm3 </w:t>
        </w:r>
        <w:r>
          <w:rPr>
            <w:i/>
          </w:rPr>
          <w:t xml:space="preserve">D. melanogaster </w:t>
        </w:r>
        <w:r>
          <w:t xml:space="preserve">genome with Tophat2 (v2.1.0) </w:t>
        </w:r>
      </w:ins>
      <w:r w:rsidR="00B2655B">
        <w:fldChar w:fldCharType="begin"/>
      </w:r>
      <w:r w:rsidR="00B2655B">
        <w:instrText xml:space="preserve"> ADDIN EN.CITE &lt;EndNote&gt;&lt;Cite&gt;&lt;Author&gt;Kim&lt;/Author&gt;&lt;Year&gt;2013&lt;/Year&gt;&lt;RecNum&gt;1817&lt;/RecNum&gt;&lt;DisplayText&gt;(Kim et al., 2013)&lt;/DisplayText&gt;&lt;record&gt;&lt;rec-number&gt;1817&lt;/rec-number&gt;&lt;foreign-keys&gt;&lt;key app="EN" db-id="txpdr0vslpwzage5afxvdv2xds5vfp9zsafw" timestamp="1435089951"&gt;1817&lt;/key&gt;&lt;/foreign-keys&gt;&lt;ref-type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biology&lt;/full-title&gt;&lt;/periodical&gt;&lt;pages&gt;R36&lt;/pages&gt;&lt;volume&gt;14&lt;/volume&gt;&lt;number&gt;4&lt;/number&gt;&lt;dates&gt;&lt;year&gt;2013&lt;/year&gt;&lt;pub-dates&gt;&lt;date&gt;May 25&lt;/date&gt;&lt;/pub-dates&gt;&lt;/dates&gt;&lt;publisher&gt;BioMed Central Ltd&lt;/publisher&gt;&lt;label&gt;r08998&lt;/label&gt;&lt;urls&gt;&lt;related-urls&gt;&lt;url&gt;http://genomebiology.com/2013/14/4/R36&lt;/url&gt;&lt;/related-urls&gt;&lt;pdf-urls&gt;&lt;url&gt;file://localhost/Users/mike/Documents/Papers2/Articles/2013/Kim/Kim-2013-Genome%20biology-TopHat2%20accurate%20alignment%20of%20transcriptomes%20in%20the%20presence%20of%20insertions%20deletions%20and%20gene%20fusions.pdf&lt;/url&gt;&lt;/pdf-urls&gt;&lt;/urls&gt;&lt;custom3&gt;papers2://publication/uuid/9BE25867-FFED-4EA6-9381-2F6CB921AC78&lt;/custom3&gt;&lt;electronic-resource-num&gt;10.1186/gb-2013-14-4-r36&lt;/electronic-resource-num&gt;&lt;/record&gt;&lt;/Cite&gt;&lt;/EndNote&gt;</w:instrText>
      </w:r>
      <w:r w:rsidR="00B2655B">
        <w:fldChar w:fldCharType="separate"/>
      </w:r>
      <w:r w:rsidR="00B2655B">
        <w:rPr>
          <w:noProof/>
        </w:rPr>
        <w:t>(Kim et al., 2013)</w:t>
      </w:r>
      <w:r w:rsidR="00B2655B">
        <w:fldChar w:fldCharType="end"/>
      </w:r>
      <w:ins w:id="144" w:author="Michael Chambers" w:date="2015-11-14T16:10:00Z">
        <w:r>
          <w:t xml:space="preserve"> using the following parameters: -g 1 –solexa1.3-</w:t>
        </w:r>
        <w:r>
          <w:lastRenderedPageBreak/>
          <w:t>quals. A gene model annotation (</w:t>
        </w:r>
        <w:proofErr w:type="spellStart"/>
        <w:r>
          <w:t>iGenomes</w:t>
        </w:r>
        <w:proofErr w:type="spellEnd"/>
        <w:r>
          <w:t xml:space="preserve"> UCSC dm3) was provided as a mapping guide. Assignment of mapped reads to transcripts was performed with </w:t>
        </w:r>
        <w:proofErr w:type="spellStart"/>
        <w:r>
          <w:t>HTSeq</w:t>
        </w:r>
        <w:proofErr w:type="spellEnd"/>
        <w:r>
          <w:t xml:space="preserve"> </w:t>
        </w:r>
      </w:ins>
      <w:r w:rsidR="00B2655B">
        <w:fldChar w:fldCharType="begin"/>
      </w:r>
      <w:r w:rsidR="00B2655B">
        <w:instrText xml:space="preserve"> ADDIN EN.CITE &lt;EndNote&gt;&lt;Cite&gt;&lt;Author&gt;IAnders&lt;/Author&gt;&lt;Year&gt;2015&lt;/Year&gt;&lt;RecNum&gt;3027&lt;/RecNum&gt;&lt;DisplayText&gt;(IAnders et al., 2015)&lt;/DisplayText&gt;&lt;record&gt;&lt;rec-number&gt;3027&lt;/rec-number&gt;&lt;foreign-keys&gt;&lt;key app="EN" db-id="txpdr0vslpwzage5afxvdv2xds5vfp9zsafw" timestamp="1435632793"&gt;3027&lt;/key&gt;&lt;/foreign-keys&gt;&lt;ref-type name="Journal Article"&gt;17&lt;/ref-type&gt;&lt;contributors&gt;&lt;authors&gt;&lt;author&gt;IAnders, S.&lt;/author&gt;&lt;author&gt;Pyl, P. T.&lt;/author&gt;&lt;author&gt;Huber, W.&lt;/author&gt;&lt;/authors&gt;&lt;/contributors&gt;&lt;auth-address&gt;Genome Biology Unit, European Molecular Biology Laboratory, 69111 Heidelberg, Germany.&lt;/auth-address&gt;&lt;titles&gt;&lt;title&gt;HTSeq--a Python framework to work with high-throughput sequencing data&lt;/title&gt;&lt;secondary-title&gt;Bioinformatics&lt;/secondary-title&gt;&lt;/titles&gt;&lt;periodical&gt;&lt;full-title&gt;Bioinformatics&lt;/full-title&gt;&lt;/periodical&gt;&lt;pages&gt;166-9&lt;/pages&gt;&lt;volume&gt;31&lt;/volume&gt;&lt;number&gt;2&lt;/number&gt;&lt;keywords&gt;&lt;keyword&gt;*Gene Expression Regulation&lt;/keyword&gt;&lt;keyword&gt;*Genome, Human&lt;/keyword&gt;&lt;keyword&gt;Genomics/*methods&lt;/keyword&gt;&lt;keyword&gt;High-Throughput Nucleotide Sequencing/*methods&lt;/keyword&gt;&lt;keyword&gt;Humans&lt;/keyword&gt;&lt;keyword&gt;*Software&lt;/keyword&gt;&lt;/keywords&gt;&lt;dates&gt;&lt;year&gt;2015&lt;/year&gt;&lt;pub-dates&gt;&lt;date&gt;Jan 15&lt;/date&gt;&lt;/pub-dates&gt;&lt;/dates&gt;&lt;isbn&gt;1367-4811 (Electronic)&amp;#xD;1367-4803 (Linking)&lt;/isbn&gt;&lt;accession-num&gt;25260700&lt;/accession-num&gt;&lt;urls&gt;&lt;related-urls&gt;&lt;url&gt;http://www.ncbi.nlm.nih.gov/pubmed/25260700&lt;/url&gt;&lt;/related-urls&gt;&lt;/urls&gt;&lt;custom2&gt;4287950&lt;/custom2&gt;&lt;electronic-resource-num&gt;10.1093/bioinformatics/btu638&lt;/electronic-resource-num&gt;&lt;/record&gt;&lt;/Cite&gt;&lt;/EndNote&gt;</w:instrText>
      </w:r>
      <w:r w:rsidR="00B2655B">
        <w:fldChar w:fldCharType="separate"/>
      </w:r>
      <w:r w:rsidR="00B2655B">
        <w:rPr>
          <w:noProof/>
        </w:rPr>
        <w:t>(IAnders et al., 2015)</w:t>
      </w:r>
      <w:r w:rsidR="00B2655B">
        <w:fldChar w:fldCharType="end"/>
      </w:r>
      <w:ins w:id="145" w:author="Michael Chambers" w:date="2015-11-14T16:10:00Z">
        <w:r>
          <w:t>.</w:t>
        </w:r>
      </w:ins>
    </w:p>
    <w:p w14:paraId="259C3863" w14:textId="77777777" w:rsidR="002C677C" w:rsidRDefault="002C677C" w:rsidP="002C677C">
      <w:pPr>
        <w:pStyle w:val="BodyText"/>
        <w:spacing w:line="480" w:lineRule="auto"/>
        <w:rPr>
          <w:ins w:id="146" w:author="Michael Chambers" w:date="2015-11-14T16:11:00Z"/>
          <w:i/>
        </w:rPr>
      </w:pPr>
      <w:ins w:id="147" w:author="Michael Chambers" w:date="2015-11-14T16:11:00Z">
        <w:r>
          <w:rPr>
            <w:i/>
          </w:rPr>
          <w:t>Data analysis</w:t>
        </w:r>
      </w:ins>
    </w:p>
    <w:p w14:paraId="752BEDA7" w14:textId="150855BC" w:rsidR="002C677C" w:rsidRPr="00524201" w:rsidRDefault="002C677C">
      <w:pPr>
        <w:pStyle w:val="BodyText"/>
        <w:spacing w:line="480" w:lineRule="auto"/>
        <w:ind w:firstLine="720"/>
        <w:rPr>
          <w:ins w:id="148" w:author="Michael Chambers" w:date="2015-11-14T16:11:00Z"/>
        </w:rPr>
        <w:pPrChange w:id="149" w:author="Michael Chambers" w:date="2015-11-17T02:21:00Z">
          <w:pPr>
            <w:pStyle w:val="BodyText"/>
            <w:spacing w:line="480" w:lineRule="auto"/>
          </w:pPr>
        </w:pPrChange>
      </w:pPr>
      <w:ins w:id="150" w:author="Michael Chambers" w:date="2015-11-14T16:11:00Z">
        <w:r>
          <w:t xml:space="preserve">Mean normalized transcript expression levels (FPKM) were generated with DESeq2 (v1.10.0) </w:t>
        </w:r>
      </w:ins>
      <w:r w:rsidR="00B2655B">
        <w:fldChar w:fldCharType="begin"/>
      </w:r>
      <w:r w:rsidR="00B2655B">
        <w: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instrText>
      </w:r>
      <w:r w:rsidR="00B2655B">
        <w:fldChar w:fldCharType="separate"/>
      </w:r>
      <w:r w:rsidR="00B2655B">
        <w:rPr>
          <w:noProof/>
        </w:rPr>
        <w:t>(Love et al., 2014)</w:t>
      </w:r>
      <w:r w:rsidR="00B2655B">
        <w:fldChar w:fldCharType="end"/>
      </w:r>
      <w:ins w:id="151" w:author="Michael Chambers" w:date="2015-11-14T16:11:00Z">
        <w:r>
          <w:t xml:space="preserve">. </w:t>
        </w:r>
      </w:ins>
      <w:ins w:id="152" w:author="Michael Chambers" w:date="2015-11-16T00:46:00Z">
        <w:r w:rsidR="00780CC5">
          <w:t xml:space="preserve">Significant changes in transcript abundance were quantified with the same software by comparison with </w:t>
        </w:r>
        <w:proofErr w:type="gramStart"/>
        <w:r w:rsidR="00780CC5">
          <w:t>poly(</w:t>
        </w:r>
        <w:proofErr w:type="gramEnd"/>
        <w:r w:rsidR="00780CC5">
          <w:t>A)+ RNA-</w:t>
        </w:r>
        <w:proofErr w:type="spellStart"/>
        <w:r w:rsidR="00780CC5">
          <w:t>seq</w:t>
        </w:r>
        <w:proofErr w:type="spellEnd"/>
        <w:r w:rsidR="00780CC5">
          <w:t xml:space="preserve"> from wild-type </w:t>
        </w:r>
      </w:ins>
      <w:ins w:id="153" w:author="Michael Chambers" w:date="2015-11-16T00:47:00Z">
        <w:r w:rsidR="00780CC5">
          <w:t>embryo data described in Chapter 2 of this thesis.</w:t>
        </w:r>
      </w:ins>
      <w:ins w:id="154" w:author="Michael Chambers" w:date="2015-11-16T00:46:00Z">
        <w:r w:rsidR="00780CC5">
          <w:t xml:space="preserve"> </w:t>
        </w:r>
      </w:ins>
      <w:ins w:id="155" w:author="Michael Chambers" w:date="2015-11-14T16:11:00Z">
        <w:r>
          <w:t>RNA-</w:t>
        </w:r>
        <w:proofErr w:type="spellStart"/>
        <w:r>
          <w:t>seq</w:t>
        </w:r>
        <w:proofErr w:type="spellEnd"/>
        <w:r>
          <w:t xml:space="preserve"> read mapping density analysis was performed using </w:t>
        </w:r>
        <w:proofErr w:type="spellStart"/>
        <w:r>
          <w:t>PicardTools</w:t>
        </w:r>
        <w:proofErr w:type="spellEnd"/>
        <w:r>
          <w:t xml:space="preserve"> (http://broadinstitute.github.io/picard/). Additional </w:t>
        </w:r>
        <w:proofErr w:type="spellStart"/>
        <w:r>
          <w:t>metagene</w:t>
        </w:r>
        <w:proofErr w:type="spellEnd"/>
        <w:r>
          <w:t xml:space="preserve"> analysis was performed using the ‘</w:t>
        </w:r>
        <w:proofErr w:type="spellStart"/>
        <w:r>
          <w:t>metagene</w:t>
        </w:r>
        <w:proofErr w:type="spellEnd"/>
        <w:r>
          <w:t>’ package of R/</w:t>
        </w:r>
        <w:proofErr w:type="spellStart"/>
        <w:r>
          <w:t>Bioconductor</w:t>
        </w:r>
        <w:proofErr w:type="spellEnd"/>
        <w:r>
          <w:t xml:space="preserve"> </w:t>
        </w:r>
      </w:ins>
      <w:r w:rsidR="00B2655B">
        <w:fldChar w:fldCharType="begin"/>
      </w:r>
      <w:r w:rsidR="00B2655B">
        <w:instrText xml:space="preserve"> ADDIN EN.CITE &lt;EndNote&gt;&lt;Cite&gt;&lt;Author&gt;Beauparlant&lt;/Author&gt;&lt;Year&gt;2014&lt;/Year&gt;&lt;RecNum&gt;3167&lt;/RecNum&gt;&lt;DisplayText&gt;(Beauparlant, 2014)&lt;/DisplayText&gt;&lt;record&gt;&lt;rec-number&gt;3167&lt;/rec-number&gt;&lt;foreign-keys&gt;&lt;key app="EN" db-id="txpdr0vslpwzage5afxvdv2xds5vfp9zsafw" timestamp="1447115463"&gt;3167&lt;/key&gt;&lt;/foreign-keys&gt;&lt;ref-type name="Journal Article"&gt;17&lt;/ref-type&gt;&lt;contributors&gt;&lt;authors&gt;&lt;author&gt;Beauparlant, C.J.; Lamaze, F.C.; Samb, R.; Deschenes, A.L. Droid, A.&lt;/author&gt;&lt;/authors&gt;&lt;/contributors&gt;&lt;titles&gt;&lt;title&gt;metagene: A package to produce metagene plots&lt;/title&gt;&lt;secondary-title&gt;R package version 2.2.0&lt;/secondary-title&gt;&lt;/titles&gt;&lt;periodical&gt;&lt;full-title&gt;R package version 2.2.0&lt;/full-title&gt;&lt;/periodical&gt;&lt;dates&gt;&lt;year&gt;2014&lt;/year&gt;&lt;/dates&gt;&lt;urls&gt;&lt;/urls&gt;&lt;/record&gt;&lt;/Cite&gt;&lt;/EndNote&gt;</w:instrText>
      </w:r>
      <w:r w:rsidR="00B2655B">
        <w:fldChar w:fldCharType="separate"/>
      </w:r>
      <w:r w:rsidR="00B2655B">
        <w:rPr>
          <w:noProof/>
        </w:rPr>
        <w:t>(Beauparlant, 2014)</w:t>
      </w:r>
      <w:r w:rsidR="00B2655B">
        <w:fldChar w:fldCharType="end"/>
      </w:r>
      <w:ins w:id="156" w:author="Michael Chambers" w:date="2015-11-14T16:11:00Z">
        <w:r>
          <w:t xml:space="preserve">. </w:t>
        </w:r>
      </w:ins>
    </w:p>
    <w:p w14:paraId="0F651FCE" w14:textId="2E715AAE" w:rsidR="002C2A48" w:rsidDel="002C677C" w:rsidRDefault="00F22F22" w:rsidP="002C2A48">
      <w:pPr>
        <w:pStyle w:val="BodyText"/>
        <w:spacing w:line="480" w:lineRule="auto"/>
        <w:rPr>
          <w:del w:id="157" w:author="Michael Chambers" w:date="2015-11-14T16:10:00Z"/>
          <w:i/>
        </w:rPr>
      </w:pPr>
      <w:ins w:id="158" w:author="Albert Courey" w:date="2015-11-13T14:06:00Z">
        <w:del w:id="159" w:author="Michael Chambers" w:date="2015-11-14T16:10:00Z">
          <w:r w:rsidDel="002C677C">
            <w:rPr>
              <w:i/>
            </w:rPr>
            <w:delText>????????</w:delText>
          </w:r>
        </w:del>
      </w:ins>
    </w:p>
    <w:p w14:paraId="4617E510" w14:textId="77777777" w:rsidR="002C2A48" w:rsidRPr="002C2A48" w:rsidRDefault="002C2A48" w:rsidP="002C2A48">
      <w:pPr>
        <w:pStyle w:val="Heading4"/>
        <w:spacing w:line="480" w:lineRule="auto"/>
        <w:rPr>
          <w:i/>
        </w:rPr>
      </w:pPr>
      <w:bookmarkStart w:id="160" w:name="results"/>
      <w:bookmarkEnd w:id="160"/>
    </w:p>
    <w:p w14:paraId="62EA6457" w14:textId="77777777" w:rsidR="004F5A7B" w:rsidRDefault="004F5A7B">
      <w:pPr>
        <w:rPr>
          <w:ins w:id="161" w:author="Michael Chambers" w:date="2015-11-17T02:21:00Z"/>
          <w:b/>
        </w:rPr>
      </w:pPr>
      <w:ins w:id="162" w:author="Michael Chambers" w:date="2015-11-17T02:21:00Z">
        <w:r>
          <w:rPr>
            <w:b/>
          </w:rPr>
          <w:br w:type="page"/>
        </w:r>
      </w:ins>
    </w:p>
    <w:p w14:paraId="4D58D2C8" w14:textId="662635CA" w:rsidR="005A5F61" w:rsidRPr="004F5A7B" w:rsidDel="004F5A7B" w:rsidRDefault="002C6B01">
      <w:pPr>
        <w:pStyle w:val="BodyText"/>
        <w:spacing w:line="480" w:lineRule="auto"/>
        <w:rPr>
          <w:del w:id="163" w:author="Michael Chambers" w:date="2015-11-17T02:21:00Z"/>
          <w:rPrChange w:id="164" w:author="Michael Chambers" w:date="2015-11-17T02:21:00Z">
            <w:rPr>
              <w:del w:id="165" w:author="Michael Chambers" w:date="2015-11-17T02:21:00Z"/>
            </w:rPr>
          </w:rPrChange>
        </w:rPr>
        <w:pPrChange w:id="166" w:author="Michael Chambers" w:date="2015-11-17T02:21:00Z">
          <w:pPr>
            <w:pStyle w:val="Heading4"/>
            <w:spacing w:line="480" w:lineRule="auto"/>
          </w:pPr>
        </w:pPrChange>
      </w:pPr>
      <w:r w:rsidRPr="004F5A7B">
        <w:rPr>
          <w:b/>
          <w:rPrChange w:id="167" w:author="Michael Chambers" w:date="2015-11-17T02:21:00Z">
            <w:rPr>
              <w:b w:val="0"/>
              <w:bCs w:val="0"/>
            </w:rPr>
          </w:rPrChange>
        </w:rPr>
        <w:lastRenderedPageBreak/>
        <w:t>Results</w:t>
      </w:r>
    </w:p>
    <w:p w14:paraId="3A767776" w14:textId="77777777" w:rsidR="00DF3BEE" w:rsidDel="004F5A7B" w:rsidRDefault="00DF3BEE">
      <w:pPr>
        <w:spacing w:line="480" w:lineRule="auto"/>
        <w:rPr>
          <w:del w:id="168" w:author="Michael Chambers" w:date="2015-11-17T02:21:00Z"/>
          <w:i/>
        </w:rPr>
      </w:pPr>
    </w:p>
    <w:p w14:paraId="55185544" w14:textId="77777777" w:rsidR="004F5A7B" w:rsidRPr="00DF3BEE" w:rsidRDefault="004F5A7B">
      <w:pPr>
        <w:pStyle w:val="BodyText"/>
        <w:spacing w:line="480" w:lineRule="auto"/>
        <w:rPr>
          <w:ins w:id="169" w:author="Michael Chambers" w:date="2015-11-17T02:21:00Z"/>
        </w:rPr>
      </w:pPr>
    </w:p>
    <w:p w14:paraId="6DD1C5F4" w14:textId="04FE9581" w:rsidR="00DF3BEE" w:rsidRDefault="000761A6">
      <w:pPr>
        <w:spacing w:line="480" w:lineRule="auto"/>
      </w:pPr>
      <w:r>
        <w:rPr>
          <w:i/>
        </w:rPr>
        <w:t xml:space="preserve">RNA from fractionated embryos </w:t>
      </w:r>
      <w:r w:rsidR="00A42A69">
        <w:rPr>
          <w:i/>
        </w:rPr>
        <w:t xml:space="preserve">exhibits multiple characteristics of nascent </w:t>
      </w:r>
      <w:r w:rsidR="00205682">
        <w:rPr>
          <w:i/>
        </w:rPr>
        <w:t>pre-mRNA</w:t>
      </w:r>
      <w:r w:rsidR="00DF3BEE">
        <w:rPr>
          <w:i/>
        </w:rPr>
        <w:t xml:space="preserve"> </w:t>
      </w:r>
    </w:p>
    <w:p w14:paraId="25E2AC72" w14:textId="5EAF3A78" w:rsidR="00536021" w:rsidRDefault="00A42A69">
      <w:pPr>
        <w:spacing w:line="480" w:lineRule="auto"/>
      </w:pPr>
      <w:r>
        <w:rPr>
          <w:i/>
        </w:rPr>
        <w:tab/>
      </w:r>
      <w:r w:rsidR="00F82BCD">
        <w:t xml:space="preserve">Total RNA was extracted from </w:t>
      </w:r>
      <w:r w:rsidR="003369DA">
        <w:t>chromatin</w:t>
      </w:r>
      <w:r w:rsidR="00F82BCD">
        <w:t xml:space="preserve"> </w:t>
      </w:r>
      <w:r w:rsidR="003369DA">
        <w:t>isolated from</w:t>
      </w:r>
      <w:r w:rsidR="00F82BCD">
        <w:t xml:space="preserve"> </w:t>
      </w:r>
      <w:r w:rsidR="00F82BCD">
        <w:rPr>
          <w:i/>
        </w:rPr>
        <w:t xml:space="preserve">D. melanogaster </w:t>
      </w:r>
      <w:r w:rsidR="00F82BCD">
        <w:t xml:space="preserve">embryos collected over three time spans in early development and subjected to high-throughput sequencing. </w:t>
      </w:r>
      <w:r w:rsidR="003369DA">
        <w:t>This c</w:t>
      </w:r>
      <w:r w:rsidR="002F4B7D">
        <w:t>hromatin-associated RNA is expected to be enrich</w:t>
      </w:r>
      <w:r w:rsidR="003369DA">
        <w:t>ed for nascent transcripts,</w:t>
      </w:r>
      <w:r w:rsidR="002F4B7D">
        <w:t xml:space="preserve"> as well as additional </w:t>
      </w:r>
      <w:r w:rsidR="003369DA">
        <w:t>RNA species</w:t>
      </w:r>
      <w:r w:rsidR="002F4B7D">
        <w:t xml:space="preserve"> </w:t>
      </w:r>
      <w:del w:id="170" w:author="Michael Chambers" w:date="2015-11-17T22:56:00Z">
        <w:r w:rsidR="002F4B7D" w:rsidDel="00554834">
          <w:delText xml:space="preserve">which </w:delText>
        </w:r>
      </w:del>
      <w:r w:rsidR="002F4B7D">
        <w:t>associate</w:t>
      </w:r>
      <w:ins w:id="171" w:author="Michael Chambers" w:date="2015-11-17T22:56:00Z">
        <w:r w:rsidR="00554834">
          <w:t>d</w:t>
        </w:r>
      </w:ins>
      <w:r w:rsidR="002F4B7D">
        <w:t xml:space="preserve"> with chromatin </w:t>
      </w:r>
      <w:r w:rsidR="003369DA">
        <w:t>in structural, catalytic, or regulatory capacities</w:t>
      </w:r>
      <w:r w:rsidR="002F4B7D">
        <w:t xml:space="preserve"> </w:t>
      </w:r>
      <w:r w:rsidR="00B2655B">
        <w:fldChar w:fldCharType="begin">
          <w:fldData xml:space="preserve">PEVuZE5vdGU+PENpdGU+PEF1dGhvcj5DZXJuaWxvZ2FyPC9BdXRob3I+PFllYXI+MjAxMTwvWWVh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</w:fldData>
        </w:fldChar>
      </w:r>
      <w:r w:rsidR="00B2655B">
        <w:instrText xml:space="preserve"> ADDIN EN.CITE </w:instrText>
      </w:r>
      <w:r w:rsidR="00B2655B">
        <w:fldChar w:fldCharType="begin">
          <w:fldData xml:space="preserve">PEVuZE5vdGU+PENpdGU+PEF1dGhvcj5DZXJuaWxvZ2FyPC9BdXRob3I+PFllYXI+MjAxMTwvWWVh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</w:fldData>
        </w:fldChar>
      </w:r>
      <w:r w:rsidR="00B2655B">
        <w:instrText xml:space="preserve"> ADDIN EN.CITE.DATA </w:instrText>
      </w:r>
      <w:r w:rsidR="00B2655B">
        <w:fldChar w:fldCharType="end"/>
      </w:r>
      <w:r w:rsidR="00B2655B">
        <w:fldChar w:fldCharType="separate"/>
      </w:r>
      <w:r w:rsidR="00B2655B">
        <w:rPr>
          <w:noProof/>
        </w:rPr>
        <w:t>(Cernilogar et al., 2011)</w:t>
      </w:r>
      <w:r w:rsidR="00B2655B">
        <w:fldChar w:fldCharType="end"/>
      </w:r>
      <w:r w:rsidR="002F4B7D">
        <w:t xml:space="preserve">. </w:t>
      </w:r>
      <w:r w:rsidR="003369DA">
        <w:t>Isolated</w:t>
      </w:r>
      <w:r w:rsidR="002F4B7D">
        <w:t xml:space="preserve"> RNA was affinity-depleted for </w:t>
      </w:r>
      <w:proofErr w:type="spellStart"/>
      <w:r w:rsidR="002F4B7D">
        <w:t>polyadenylated</w:t>
      </w:r>
      <w:proofErr w:type="spellEnd"/>
      <w:r w:rsidR="002F4B7D">
        <w:t xml:space="preserve"> RNA in order to further minimize the contribution of mature mRNA from analysis. The</w:t>
      </w:r>
      <w:r w:rsidR="003369DA">
        <w:t xml:space="preserve"> level of</w:t>
      </w:r>
      <w:r w:rsidR="00352387">
        <w:t xml:space="preserve"> enrichment for nascent </w:t>
      </w:r>
      <w:r w:rsidR="002F4B7D">
        <w:t>transcript was validated and quantified</w:t>
      </w:r>
      <w:r w:rsidR="00352387">
        <w:t xml:space="preserve"> through various measures. </w:t>
      </w:r>
      <w:r w:rsidR="004901DE">
        <w:t>The efficiency of chromatin isolation was confirmed through analysis of protein compartmental markers (Fig. 3-1A/B)</w:t>
      </w:r>
      <w:r w:rsidR="00965BCD">
        <w:t xml:space="preserve">, confirming that the sequenced RNA was derived from </w:t>
      </w:r>
      <w:proofErr w:type="gramStart"/>
      <w:r w:rsidR="00965BCD">
        <w:t>a</w:t>
      </w:r>
      <w:proofErr w:type="gramEnd"/>
      <w:r w:rsidR="00965BCD">
        <w:t xml:space="preserve"> </w:t>
      </w:r>
      <w:r w:rsidR="002F4B7D">
        <w:t>embryonic fraction</w:t>
      </w:r>
      <w:r w:rsidR="00965BCD">
        <w:t xml:space="preserve"> enriched for histones and de</w:t>
      </w:r>
      <w:r w:rsidR="00AF254D">
        <w:t xml:space="preserve">ficient for </w:t>
      </w:r>
      <w:r w:rsidR="002F4B7D">
        <w:t>a cytoplasmic marker.</w:t>
      </w:r>
      <w:r w:rsidR="003369DA">
        <w:t xml:space="preserve"> Sequencing reads obtained from mature transcripts ideally map uniformly across genes, though this is </w:t>
      </w:r>
      <w:del w:id="172" w:author="Michael Chambers" w:date="2015-11-17T22:56:00Z">
        <w:r w:rsidR="003369DA" w:rsidDel="00554834">
          <w:delText xml:space="preserve">heavily </w:delText>
        </w:r>
      </w:del>
      <w:r w:rsidR="003369DA">
        <w:t xml:space="preserve">dependent on the quality of the RNA utilized for library generation. Non-uniformity </w:t>
      </w:r>
      <w:ins w:id="173" w:author="Michael Chambers" w:date="2015-11-17T22:57:00Z">
        <w:r w:rsidR="00554834">
          <w:t xml:space="preserve">in </w:t>
        </w:r>
        <w:proofErr w:type="gramStart"/>
        <w:r w:rsidR="00554834">
          <w:t>poly(</w:t>
        </w:r>
        <w:proofErr w:type="gramEnd"/>
        <w:r w:rsidR="00554834">
          <w:t xml:space="preserve">A)+ libraries </w:t>
        </w:r>
      </w:ins>
      <w:r w:rsidR="003369DA">
        <w:t xml:space="preserve">generally manifests as a 3’ bias in </w:t>
      </w:r>
      <w:proofErr w:type="spellStart"/>
      <w:r w:rsidR="003369DA">
        <w:t>mappable</w:t>
      </w:r>
      <w:proofErr w:type="spellEnd"/>
      <w:r w:rsidR="003369DA">
        <w:t xml:space="preserve"> reads</w:t>
      </w:r>
      <w:ins w:id="174" w:author="Michael Chambers" w:date="2015-11-17T22:57:00Z">
        <w:r w:rsidR="00554834">
          <w:t xml:space="preserve"> </w:t>
        </w:r>
      </w:ins>
      <w:del w:id="175" w:author="Michael Chambers" w:date="2015-11-17T22:57:00Z">
        <w:r w:rsidR="003369DA" w:rsidDel="00554834">
          <w:delText xml:space="preserve">, </w:delText>
        </w:r>
      </w:del>
      <w:r w:rsidR="003369DA">
        <w:t xml:space="preserve">as </w:t>
      </w:r>
      <w:ins w:id="176" w:author="Michael Chambers" w:date="2015-11-17T22:58:00Z">
        <w:r w:rsidR="00554834">
          <w:t>a</w:t>
        </w:r>
      </w:ins>
      <w:ins w:id="177" w:author="Michael Chambers" w:date="2015-11-17T22:57:00Z">
        <w:r w:rsidR="00554834">
          <w:t xml:space="preserve"> result of </w:t>
        </w:r>
      </w:ins>
      <w:r w:rsidR="003369DA">
        <w:t xml:space="preserve">partially fragmented mRNA </w:t>
      </w:r>
      <w:del w:id="178" w:author="Michael Chambers" w:date="2015-11-17T22:57:00Z">
        <w:r w:rsidR="003369DA" w:rsidDel="00554834">
          <w:delText xml:space="preserve">is </w:delText>
        </w:r>
      </w:del>
      <w:ins w:id="179" w:author="Michael Chambers" w:date="2015-11-17T22:57:00Z">
        <w:r w:rsidR="00554834">
          <w:t>being</w:t>
        </w:r>
        <w:r w:rsidR="00554834">
          <w:t xml:space="preserve"> </w:t>
        </w:r>
      </w:ins>
      <w:r w:rsidR="003369DA">
        <w:t xml:space="preserve">purified by affinity selection to </w:t>
      </w:r>
      <w:proofErr w:type="spellStart"/>
      <w:r w:rsidR="003369DA">
        <w:t>pol</w:t>
      </w:r>
      <w:ins w:id="180" w:author="Michael Chambers" w:date="2015-11-17T22:57:00Z">
        <w:r w:rsidR="00554834">
          <w:t>yA</w:t>
        </w:r>
        <w:proofErr w:type="spellEnd"/>
        <w:r w:rsidR="00554834">
          <w:t xml:space="preserve"> sequence</w:t>
        </w:r>
      </w:ins>
      <w:del w:id="181" w:author="Michael Chambers" w:date="2015-11-17T22:57:00Z">
        <w:r w:rsidR="003369DA" w:rsidDel="00554834">
          <w:delText>yadenylation</w:delText>
        </w:r>
      </w:del>
      <w:r w:rsidR="003369DA">
        <w:t xml:space="preserve"> </w:t>
      </w:r>
      <w:del w:id="182" w:author="Michael Chambers" w:date="2015-11-17T22:57:00Z">
        <w:r w:rsidR="003369DA" w:rsidDel="00554834">
          <w:delText>sites</w:delText>
        </w:r>
        <w:r w:rsidR="009344D2" w:rsidDel="00554834">
          <w:delText xml:space="preserve"> </w:delText>
        </w:r>
      </w:del>
      <w:r w:rsidR="00B2655B">
        <w:fldChar w:fldCharType="begin"/>
      </w:r>
      <w:r w:rsidR="00B2655B">
        <w:instrText xml:space="preserve"> ADDIN EN.CITE &lt;EndNote&gt;&lt;Cite&gt;&lt;Author&gt;Roberts&lt;/Author&gt;&lt;Year&gt;2011&lt;/Year&gt;&lt;RecNum&gt;3157&lt;/RecNum&gt;&lt;DisplayText&gt;(Roberts et al., 2011)&lt;/DisplayText&gt;&lt;record&gt;&lt;rec-number&gt;3157&lt;/rec-number&gt;&lt;foreign-keys&gt;&lt;key app="EN" db-id="txpdr0vslpwzage5afxvdv2xds5vfp9zsafw" timestamp="1447053498"&gt;3157&lt;/key&gt;&lt;/foreign-keys&gt;&lt;ref-type name="Journal Article"&gt;17&lt;/ref-type&gt;&lt;contributors&gt;&lt;authors&gt;&lt;author&gt;Roberts, A.&lt;/author&gt;&lt;author&gt;Trapnell, C.&lt;/author&gt;&lt;author&gt;Donaghey, J.&lt;/author&gt;&lt;author&gt;Rinn, J. L.&lt;/author&gt;&lt;author&gt;Pachter, L.&lt;/author&gt;&lt;/authors&gt;&lt;/contributors&gt;&lt;auth-address&gt;Department of Computer Science, 387 Soda Hall, UC Berkeley, Berkeley, CA 94720, USA.&lt;/auth-address&gt;&lt;titles&gt;&lt;title&gt;Improving RNA-Seq expression estimates by correcting for fragment bias&lt;/title&gt;&lt;secondary-title&gt;Genome Biol&lt;/secondary-title&gt;&lt;/titles&gt;&lt;periodical&gt;&lt;full-title&gt;Genome Biol&lt;/full-title&gt;&lt;/periodical&gt;&lt;pages&gt;R22&lt;/pages&gt;&lt;volume&gt;12&lt;/volume&gt;&lt;number&gt;3&lt;/number&gt;&lt;keywords&gt;&lt;keyword&gt;Bias (Epidemiology)&lt;/keyword&gt;&lt;keyword&gt;*Gene Expression Profiling&lt;/keyword&gt;&lt;keyword&gt;Gene Library&lt;/keyword&gt;&lt;keyword&gt;Humans&lt;/keyword&gt;&lt;keyword&gt;Quality Improvement&lt;/keyword&gt;&lt;keyword&gt;Reproducibility of Results&lt;/keyword&gt;&lt;keyword&gt;Sequence Analysis, RNA/*methods&lt;/keyword&gt;&lt;/keywords&gt;&lt;dates&gt;&lt;year&gt;2011&lt;/year&gt;&lt;/dates&gt;&lt;isbn&gt;1474-760X (Electronic)&amp;#xD;1474-7596 (Linking)&lt;/isbn&gt;&lt;accession-num&gt;21410973&lt;/accession-num&gt;&lt;urls&gt;&lt;related-urls&gt;&lt;url&gt;http://www.ncbi.nlm.nih.gov/pubmed/21410973&lt;/url&gt;&lt;/related-urls&gt;&lt;/urls&gt;&lt;custom2&gt;PMC3129672&lt;/custom2&gt;&lt;electronic-resource-num&gt;10.1186/gb-2011-12-3-r22&lt;/electronic-resource-num&gt;&lt;/record&gt;&lt;/Cite&gt;&lt;/EndNote&gt;</w:instrText>
      </w:r>
      <w:r w:rsidR="00B2655B">
        <w:fldChar w:fldCharType="separate"/>
      </w:r>
      <w:r w:rsidR="00B2655B">
        <w:rPr>
          <w:noProof/>
        </w:rPr>
        <w:t>(Roberts et al., 2011)</w:t>
      </w:r>
      <w:r w:rsidR="00B2655B">
        <w:fldChar w:fldCharType="end"/>
      </w:r>
      <w:r w:rsidR="003369DA">
        <w:t xml:space="preserve">. </w:t>
      </w:r>
      <w:r w:rsidR="00975EA3">
        <w:t xml:space="preserve">Chromatin-associated RNA exhibits a significant 5’ bias at each developmental stage, and is partially depleted at the 3’ end (Fig. 3-2). The large enrichment of reads arising from the initial 15% of gene bodies may be </w:t>
      </w:r>
      <w:r w:rsidR="00FE5A3C">
        <w:t>indicative</w:t>
      </w:r>
      <w:r w:rsidR="00975EA3">
        <w:t xml:space="preserve"> of promoter-proximal paused polymerase. </w:t>
      </w:r>
      <w:r w:rsidR="00FE5A3C">
        <w:t xml:space="preserve">The sharp </w:t>
      </w:r>
      <w:r w:rsidR="00536021">
        <w:t>decrease</w:t>
      </w:r>
      <w:r w:rsidR="00FE5A3C">
        <w:t xml:space="preserve"> in read occupancy near the 3’ terminus may result from </w:t>
      </w:r>
      <w:r w:rsidR="00BE648A">
        <w:t xml:space="preserve">frequent </w:t>
      </w:r>
      <w:r w:rsidR="00FE5A3C">
        <w:t>polymerase pausing in terminal exons</w:t>
      </w:r>
      <w:r w:rsidR="00FE5A3C" w:rsidRPr="00FE5A3C">
        <w:t xml:space="preserve"> </w:t>
      </w:r>
      <w:r w:rsidR="00B2655B">
        <w:fldChar w:fldCharType="begin"/>
      </w:r>
      <w:r w:rsidR="00B2655B">
        <w:instrText xml:space="preserve"> ADDIN EN.CITE &lt;EndNote&gt;&lt;Cite&gt;&lt;Author&gt;Carrillo Oesterreich&lt;/Author&gt;&lt;Year&gt;2010&lt;/Year&gt;&lt;RecNum&gt;3159&lt;/RecNum&gt;&lt;DisplayText&gt;(Carrillo Oesterreich et al., 2010)&lt;/DisplayText&gt;&lt;record&gt;&lt;rec-number&gt;3159&lt;/rec-number&gt;&lt;foreign-keys&gt;&lt;key app="EN" db-id="txpdr0vslpwzage5afxvdv2xds5vfp9zsafw" timestamp="1447054402"&gt;3159&lt;/key&gt;&lt;/foreign-keys&gt;&lt;ref-type name="Journal Article"&gt;17&lt;/ref-type&gt;&lt;contributors&gt;&lt;authors&gt;&lt;author&gt;Carrillo Oesterreich, F.&lt;/author&gt;&lt;author&gt;Preibisch, S.&lt;/author&gt;&lt;author&gt;Neugebauer, K. M.&lt;/author&gt;&lt;/authors&gt;&lt;/contributors&gt;&lt;auth-address&gt;Max Planck Institute of Molecular Biology and Genetics, Pfotenhauerstrasse 108, 01307 Dresden, Germany.&lt;/auth-address&gt;&lt;titles&gt;&lt;title&gt;Global analysis of nascent RNA reveals transcriptional pausing in terminal exons&lt;/title&gt;&lt;secondary-title&gt;Mol Cell&lt;/secondary-title&gt;&lt;/titles&gt;&lt;periodical&gt;&lt;full-title&gt;Mol Cell&lt;/full-title&gt;&lt;/periodical&gt;&lt;pages&gt;571-81&lt;/pages&gt;&lt;volume&gt;40&lt;/volume&gt;&lt;number&gt;4&lt;/number&gt;&lt;keywords&gt;&lt;keyword&gt;Chromatin/metabolism&lt;/keyword&gt;&lt;keyword&gt;Exons/*genetics&lt;/keyword&gt;&lt;keyword&gt;Genes, Fungal/genetics&lt;/keyword&gt;&lt;keyword&gt;Oligonucleotide Array Sequence Analysis&lt;/keyword&gt;&lt;keyword&gt;Proteomics&lt;/keyword&gt;&lt;keyword&gt;RNA Polymerase II/metabolism&lt;/keyword&gt;&lt;keyword&gt;RNA Precursors/*genetics/metabolism&lt;/keyword&gt;&lt;keyword&gt;RNA Splicing/genetics&lt;/keyword&gt;&lt;keyword&gt;RNA, Fungal/*genetics/metabolism&lt;/keyword&gt;&lt;keyword&gt;Saccharomyces cerevisiae/enzymology/*genetics&lt;/keyword&gt;&lt;keyword&gt;Saccharomyces cerevisiae Proteins/genetics/metabolism&lt;/keyword&gt;&lt;keyword&gt;Subcellular Fractions/metabolism&lt;/keyword&gt;&lt;keyword&gt;*Transcription, Genetic&lt;/keyword&gt;&lt;/keywords&gt;&lt;dates&gt;&lt;year&gt;2010&lt;/year&gt;&lt;pub-dates&gt;&lt;date&gt;Nov 24&lt;/date&gt;&lt;/pub-dates&gt;&lt;/dates&gt;&lt;isbn&gt;1097-4164 (Electronic)&amp;#xD;1097-2765 (Linking)&lt;/isbn&gt;&lt;accession-num&gt;21095587&lt;/accession-num&gt;&lt;urls&gt;&lt;related-urls&gt;&lt;url&gt;http://www.ncbi.nlm.nih.gov/pubmed/21095587&lt;/url&gt;&lt;/related-urls&gt;&lt;/urls&gt;&lt;electronic-resource-num&gt;10.1016/j.molcel.2010.11.004&lt;/electronic-resource-num&gt;&lt;/record&gt;&lt;/Cite&gt;&lt;/EndNote&gt;</w:instrText>
      </w:r>
      <w:r w:rsidR="00B2655B">
        <w:fldChar w:fldCharType="separate"/>
      </w:r>
      <w:r w:rsidR="00B2655B">
        <w:rPr>
          <w:noProof/>
        </w:rPr>
        <w:t>(Carrillo Oesterreich et al., 2010)</w:t>
      </w:r>
      <w:r w:rsidR="00B2655B">
        <w:fldChar w:fldCharType="end"/>
      </w:r>
      <w:r w:rsidR="00FE5A3C">
        <w:t>.</w:t>
      </w:r>
      <w:r w:rsidR="005266FA">
        <w:t xml:space="preserve"> Pausing in term</w:t>
      </w:r>
      <w:r w:rsidR="00FE5A3C">
        <w:t xml:space="preserve">inal exons is thought to promote recognition of </w:t>
      </w:r>
      <w:proofErr w:type="spellStart"/>
      <w:r w:rsidR="00FE5A3C">
        <w:t>polyadenylation</w:t>
      </w:r>
      <w:proofErr w:type="spellEnd"/>
      <w:r w:rsidR="00FE5A3C">
        <w:t xml:space="preserve"> sites</w:t>
      </w:r>
      <w:r w:rsidR="00FE5A3C" w:rsidRPr="00FE5A3C">
        <w:t xml:space="preserve"> </w:t>
      </w:r>
      <w:r w:rsidR="00FE5A3C">
        <w:t>and transcriptional termination</w:t>
      </w:r>
      <w:r w:rsidR="00973F2C">
        <w:t xml:space="preserve"> </w:t>
      </w:r>
      <w:r w:rsidR="00B2655B">
        <w:fldChar w:fldCharType="begin">
          <w:fldData xml:space="preserve">PEVuZE5vdGU+PENpdGU+PEF1dGhvcj5Hcm9tYWs8L0F1dGhvcj48WWVhcj4yMDA2PC9ZZWFyPjxS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</w:fldData>
        </w:fldChar>
      </w:r>
      <w:r w:rsidR="00B2655B">
        <w:instrText xml:space="preserve"> ADDIN EN.CITE </w:instrText>
      </w:r>
      <w:r w:rsidR="00B2655B">
        <w:fldChar w:fldCharType="begin">
          <w:fldData xml:space="preserve">PEVuZE5vdGU+PENpdGU+PEF1dGhvcj5Hcm9tYWs8L0F1dGhvcj48WWVhcj4yMDA2PC9ZZWFyPjxS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</w:fldData>
        </w:fldChar>
      </w:r>
      <w:r w:rsidR="00B2655B">
        <w:instrText xml:space="preserve"> ADDIN EN.CITE.DATA </w:instrText>
      </w:r>
      <w:r w:rsidR="00B2655B">
        <w:fldChar w:fldCharType="end"/>
      </w:r>
      <w:r w:rsidR="00B2655B">
        <w:fldChar w:fldCharType="separate"/>
      </w:r>
      <w:r w:rsidR="00B2655B">
        <w:rPr>
          <w:noProof/>
        </w:rPr>
        <w:t>(Gromak et al., 2006)</w:t>
      </w:r>
      <w:r w:rsidR="00B2655B">
        <w:fldChar w:fldCharType="end"/>
      </w:r>
      <w:r w:rsidR="0093726A">
        <w:t>.</w:t>
      </w:r>
    </w:p>
    <w:p w14:paraId="3E4C258A" w14:textId="36239DA4" w:rsidR="00DF3BEE" w:rsidRDefault="00536021" w:rsidP="00DF0E0B">
      <w:pPr>
        <w:spacing w:line="480" w:lineRule="auto"/>
      </w:pPr>
      <w:r>
        <w:tab/>
      </w:r>
      <w:r w:rsidR="00FE5A3C">
        <w:t xml:space="preserve"> </w:t>
      </w:r>
      <w:r w:rsidR="005266FA">
        <w:t xml:space="preserve">Chromatin-associated RNA is enriched for </w:t>
      </w:r>
      <w:proofErr w:type="spellStart"/>
      <w:r w:rsidR="005266FA">
        <w:t>intronic</w:t>
      </w:r>
      <w:proofErr w:type="spellEnd"/>
      <w:r w:rsidR="005266FA">
        <w:t xml:space="preserve"> sequence when compared to </w:t>
      </w:r>
      <w:proofErr w:type="gramStart"/>
      <w:r w:rsidR="00556A1F">
        <w:t>poly(</w:t>
      </w:r>
      <w:proofErr w:type="gramEnd"/>
      <w:r w:rsidR="00556A1F">
        <w:t>A)+ libraries prepared from the same developmental stages (Fig. 3-3)</w:t>
      </w:r>
      <w:r w:rsidR="00F8262E">
        <w:t xml:space="preserve">. </w:t>
      </w:r>
      <w:r w:rsidR="00BD4A44">
        <w:t>Our data indicates that o</w:t>
      </w:r>
      <w:r w:rsidR="00F8262E">
        <w:t xml:space="preserve">n average, 13% of </w:t>
      </w:r>
      <w:proofErr w:type="gramStart"/>
      <w:r w:rsidR="00F8262E">
        <w:t>poly(</w:t>
      </w:r>
      <w:proofErr w:type="gramEnd"/>
      <w:r w:rsidR="00F8262E">
        <w:t>A)+ RNA-</w:t>
      </w:r>
      <w:proofErr w:type="spellStart"/>
      <w:r w:rsidR="00F8262E">
        <w:t>seq</w:t>
      </w:r>
      <w:proofErr w:type="spellEnd"/>
      <w:r w:rsidR="00F8262E">
        <w:t xml:space="preserve"> reads map to constitutive introns</w:t>
      </w:r>
      <w:r w:rsidR="00BD4A44">
        <w:t xml:space="preserve"> compared to</w:t>
      </w:r>
      <w:r w:rsidR="00F8262E">
        <w:t xml:space="preserve"> 35% of chromatin-associated RNA</w:t>
      </w:r>
      <w:r w:rsidR="00BD4A44">
        <w:t xml:space="preserve"> reads</w:t>
      </w:r>
      <w:r w:rsidR="00F8262E">
        <w:t xml:space="preserve">. </w:t>
      </w:r>
      <w:r w:rsidR="00BD4A44">
        <w:t xml:space="preserve">While 60-70% of gene sequence in </w:t>
      </w:r>
      <w:r w:rsidR="00BD4A44">
        <w:rPr>
          <w:i/>
        </w:rPr>
        <w:t>D. melanogaster</w:t>
      </w:r>
      <w:r w:rsidR="00BD4A44">
        <w:t xml:space="preserve"> is annotated as </w:t>
      </w:r>
      <w:proofErr w:type="spellStart"/>
      <w:r w:rsidR="00BD4A44">
        <w:t>intronic</w:t>
      </w:r>
      <w:proofErr w:type="spellEnd"/>
      <w:r w:rsidR="00BD4A44">
        <w:t xml:space="preserve">, the large </w:t>
      </w:r>
      <w:r w:rsidR="00F8262E">
        <w:t xml:space="preserve">majority of introns are believed to be </w:t>
      </w:r>
      <w:proofErr w:type="spellStart"/>
      <w:r w:rsidR="00F8262E">
        <w:t>cotranscriptionally</w:t>
      </w:r>
      <w:proofErr w:type="spellEnd"/>
      <w:r w:rsidR="00F8262E">
        <w:t xml:space="preserve"> spliced, with only 16% of introns exhibiting little or </w:t>
      </w:r>
      <w:commentRangeStart w:id="183"/>
      <w:r w:rsidR="00F8262E">
        <w:t>no</w:t>
      </w:r>
      <w:commentRangeEnd w:id="183"/>
      <w:r w:rsidR="00266E67">
        <w:rPr>
          <w:rStyle w:val="CommentReference"/>
        </w:rPr>
        <w:commentReference w:id="183"/>
      </w:r>
      <w:r w:rsidR="00F8262E">
        <w:t xml:space="preserve"> splicing </w:t>
      </w:r>
      <w:r w:rsidR="00B2655B">
        <w:fldChar w:fldCharType="begin">
          <w:fldData xml:space="preserve">PEVuZE5vdGU+PENpdGU+PEF1dGhvcj5LaG9kb3I8L0F1dGhvcj48WWVhcj4yMDExPC9ZZWFyPjxS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</w:fldData>
        </w:fldChar>
      </w:r>
      <w:r w:rsidR="00554834">
        <w:instrText xml:space="preserve"> ADDIN EN.CITE </w:instrText>
      </w:r>
      <w:r w:rsidR="00554834">
        <w:fldChar w:fldCharType="begin">
          <w:fldData xml:space="preserve">PEVuZE5vdGU+PENpdGU+PEF1dGhvcj5LaG9kb3I8L0F1dGhvcj48WWVhcj4yMDExPC9ZZWFyPjxS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</w:fldData>
        </w:fldChar>
      </w:r>
      <w:r w:rsidR="00554834">
        <w:instrText xml:space="preserve"> ADDIN EN.CITE.DATA </w:instrText>
      </w:r>
      <w:r w:rsidR="00554834">
        <w:fldChar w:fldCharType="end"/>
      </w:r>
      <w:r w:rsidR="00B2655B">
        <w:fldChar w:fldCharType="separate"/>
      </w:r>
      <w:r w:rsidR="00554834">
        <w:rPr>
          <w:noProof/>
        </w:rPr>
        <w:t>(Khodor et al., 2011; Wuarin and Schibler, 1994)</w:t>
      </w:r>
      <w:r w:rsidR="00B2655B">
        <w:fldChar w:fldCharType="end"/>
      </w:r>
      <w:proofErr w:type="gramStart"/>
      <w:r w:rsidR="00F8262E" w:rsidRPr="00F8262E">
        <w:t xml:space="preserve"> </w:t>
      </w:r>
      <w:r w:rsidR="00F8262E">
        <w:t>.</w:t>
      </w:r>
      <w:proofErr w:type="gramEnd"/>
      <w:r w:rsidR="00BD4A44">
        <w:t xml:space="preserve"> Therefore, an </w:t>
      </w:r>
      <w:proofErr w:type="spellStart"/>
      <w:r w:rsidR="00BD4A44">
        <w:t>intronic</w:t>
      </w:r>
      <w:proofErr w:type="spellEnd"/>
      <w:r w:rsidR="00BD4A44">
        <w:t xml:space="preserve"> content of between 13 and 60% should be expected for a library enriched for pre-mRNA.</w:t>
      </w:r>
    </w:p>
    <w:p w14:paraId="6B63AE00" w14:textId="6A17360D" w:rsidR="00A67E88" w:rsidRDefault="00A67E88" w:rsidP="00DF0E0B">
      <w:pPr>
        <w:spacing w:line="480" w:lineRule="auto"/>
      </w:pPr>
      <w:r>
        <w:tab/>
      </w:r>
    </w:p>
    <w:p w14:paraId="35BA16AF" w14:textId="28E72403" w:rsidR="00205682" w:rsidRDefault="00205682" w:rsidP="00DF0E0B">
      <w:pPr>
        <w:spacing w:line="480" w:lineRule="auto"/>
        <w:rPr>
          <w:i/>
        </w:rPr>
      </w:pPr>
      <w:r>
        <w:rPr>
          <w:i/>
        </w:rPr>
        <w:t>The levels of many nascent transcripts differ significantly from levels of mature mRNA</w:t>
      </w:r>
    </w:p>
    <w:p w14:paraId="1ADE8186" w14:textId="7087E013" w:rsidR="00BE04FF" w:rsidRDefault="00205682" w:rsidP="00DF0E0B">
      <w:pPr>
        <w:spacing w:line="480" w:lineRule="auto"/>
        <w:rPr>
          <w:ins w:id="184" w:author="Michael Chambers" w:date="2015-11-16T00:47:00Z"/>
        </w:rPr>
      </w:pPr>
      <w:r>
        <w:tab/>
        <w:t xml:space="preserve">Analysis of nascent pre-mRNA levels in multiple contexts has shown that the rate of accumulation of a particular transcript can be strongly uncoupled from the rate of transcript synthesis, owing to differential rates of accumulation, processing, and degradation </w:t>
      </w:r>
      <w:r w:rsidR="00B2655B">
        <w:fldChar w:fldCharType="begin">
          <w:fldData xml:space="preserve">PEVuZE5vdGU+PENpdGU+PEF1dGhvcj5LaG9kb3I8L0F1dGhvcj48WWVhcj4yMDExPC9ZZWFyPjxS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</w:fldData>
        </w:fldChar>
      </w:r>
      <w:r w:rsidR="00554834">
        <w:instrText xml:space="preserve"> ADDIN EN.CITE </w:instrText>
      </w:r>
      <w:r w:rsidR="00554834">
        <w:fldChar w:fldCharType="begin">
          <w:fldData xml:space="preserve">PEVuZE5vdGU+PENpdGU+PEF1dGhvcj5LaG9kb3I8L0F1dGhvcj48WWVhcj4yMDExPC9ZZWFyPjxS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</w:fldData>
        </w:fldChar>
      </w:r>
      <w:r w:rsidR="00554834">
        <w:instrText xml:space="preserve"> ADDIN EN.CITE.DATA </w:instrText>
      </w:r>
      <w:r w:rsidR="00554834">
        <w:fldChar w:fldCharType="end"/>
      </w:r>
      <w:r w:rsidR="00B2655B">
        <w:fldChar w:fldCharType="separate"/>
      </w:r>
      <w:r w:rsidR="00554834">
        <w:rPr>
          <w:noProof/>
        </w:rPr>
        <w:t>(Khodor et al., 2011; Rodriguez et al., 2013)</w:t>
      </w:r>
      <w:r w:rsidR="00B2655B">
        <w:fldChar w:fldCharType="end"/>
      </w:r>
      <w:proofErr w:type="gramStart"/>
      <w:r>
        <w:t xml:space="preserve"> .</w:t>
      </w:r>
      <w:proofErr w:type="gramEnd"/>
      <w:r>
        <w:t xml:space="preserve"> In developmental contexts, </w:t>
      </w:r>
      <w:del w:id="185" w:author="Albert Courey" w:date="2015-11-13T14:17:00Z">
        <w:r w:rsidDel="00266E67">
          <w:delText xml:space="preserve">in which </w:delText>
        </w:r>
      </w:del>
      <w:r w:rsidR="00711590">
        <w:t xml:space="preserve">a significant proportion of the </w:t>
      </w:r>
      <w:proofErr w:type="spellStart"/>
      <w:r w:rsidR="00711590">
        <w:t>transcriptome</w:t>
      </w:r>
      <w:proofErr w:type="spellEnd"/>
      <w:r w:rsidR="00711590">
        <w:t xml:space="preserve"> is far from </w:t>
      </w:r>
      <w:proofErr w:type="gramStart"/>
      <w:r w:rsidR="00711590">
        <w:t>steady-state</w:t>
      </w:r>
      <w:proofErr w:type="gramEnd"/>
      <w:r w:rsidR="00711590">
        <w:t xml:space="preserve">. </w:t>
      </w:r>
      <w:del w:id="186" w:author="Albert Courey" w:date="2015-11-13T14:19:00Z">
        <w:r w:rsidR="00711590" w:rsidDel="00266E67">
          <w:delText xml:space="preserve">Correlation </w:delText>
        </w:r>
      </w:del>
      <w:ins w:id="187" w:author="Albert Courey" w:date="2015-11-13T14:19:00Z">
        <w:r w:rsidR="00266E67">
          <w:t xml:space="preserve">Comparison </w:t>
        </w:r>
      </w:ins>
      <w:r w:rsidR="00711590">
        <w:t xml:space="preserve">of chromatin-associated RNA transcript profiles with mRNA profiles obtained from the same </w:t>
      </w:r>
      <w:proofErr w:type="spellStart"/>
      <w:r w:rsidR="00711590">
        <w:t>timepoints</w:t>
      </w:r>
      <w:proofErr w:type="spellEnd"/>
      <w:r w:rsidR="00711590">
        <w:t xml:space="preserve"> </w:t>
      </w:r>
      <w:ins w:id="188" w:author="Albert Courey" w:date="2015-11-13T14:19:00Z">
        <w:r w:rsidR="00266E67">
          <w:t>by principal compone</w:t>
        </w:r>
        <w:bookmarkStart w:id="189" w:name="_GoBack"/>
        <w:bookmarkEnd w:id="189"/>
        <w:r w:rsidR="00266E67">
          <w:t>nt</w:t>
        </w:r>
        <w:del w:id="190" w:author="Michael Chambers" w:date="2015-11-17T23:00:00Z">
          <w:r w:rsidR="00266E67" w:rsidDel="00554834">
            <w:delText>s</w:delText>
          </w:r>
        </w:del>
        <w:r w:rsidR="00266E67">
          <w:t xml:space="preserve"> analysis </w:t>
        </w:r>
      </w:ins>
      <w:r w:rsidR="00711590">
        <w:t>indicates significant differences, with the majority of expressed genes exhibiting some deviance in expression rate and accumulation level (Fig. 3-4). Samples continue to cluster by developmental time stage, but segregate first by degree of “</w:t>
      </w:r>
      <w:proofErr w:type="spellStart"/>
      <w:r w:rsidR="00711590">
        <w:t>nascentness</w:t>
      </w:r>
      <w:proofErr w:type="spellEnd"/>
      <w:r w:rsidR="00711590">
        <w:t xml:space="preserve">.” Comparison of the normalized expression levels of each gene indicates that many genes </w:t>
      </w:r>
      <w:r w:rsidR="000E6892">
        <w:t xml:space="preserve">exhibit comparable levels of expression in </w:t>
      </w:r>
      <w:proofErr w:type="gramStart"/>
      <w:r w:rsidR="000E6892">
        <w:t>poly(</w:t>
      </w:r>
      <w:proofErr w:type="gramEnd"/>
      <w:r w:rsidR="000E6892">
        <w:t>A)+ and nascent samples</w:t>
      </w:r>
      <w:ins w:id="191" w:author="Albert Courey" w:date="2015-11-13T14:27:00Z">
        <w:r w:rsidR="00874239">
          <w:t xml:space="preserve"> (Fig 3-5)</w:t>
        </w:r>
      </w:ins>
      <w:r w:rsidR="000E6892">
        <w:t xml:space="preserve">. A small number of genes are significantly enriched in the nascent population, however, while showing very little accumulation </w:t>
      </w:r>
      <w:r w:rsidR="00E60A07">
        <w:t xml:space="preserve">in the </w:t>
      </w:r>
      <w:proofErr w:type="gramStart"/>
      <w:r w:rsidR="00E60A07">
        <w:t>poly(</w:t>
      </w:r>
      <w:proofErr w:type="gramEnd"/>
      <w:r w:rsidR="00E60A07">
        <w:t>A)+ RNA-</w:t>
      </w:r>
      <w:proofErr w:type="spellStart"/>
      <w:r w:rsidR="00E60A07">
        <w:t>seq</w:t>
      </w:r>
      <w:proofErr w:type="spellEnd"/>
      <w:r w:rsidR="00E60A07">
        <w:t xml:space="preserve"> data. </w:t>
      </w:r>
      <w:r w:rsidR="00FA7F2E">
        <w:t>A large fraction</w:t>
      </w:r>
      <w:r w:rsidR="00E60A07">
        <w:t xml:space="preserve"> of these correspond to </w:t>
      </w:r>
      <w:r w:rsidR="00FA7F2E">
        <w:t>non-</w:t>
      </w:r>
      <w:proofErr w:type="spellStart"/>
      <w:r w:rsidR="00FA7F2E">
        <w:t>polyadenylated</w:t>
      </w:r>
      <w:proofErr w:type="spellEnd"/>
      <w:r w:rsidR="00FA7F2E">
        <w:t xml:space="preserve"> RNAs, including histones, </w:t>
      </w:r>
      <w:proofErr w:type="spellStart"/>
      <w:r w:rsidR="00FA7F2E">
        <w:t>snRNAs</w:t>
      </w:r>
      <w:proofErr w:type="spellEnd"/>
      <w:r w:rsidR="00FA7F2E">
        <w:t xml:space="preserve">, and </w:t>
      </w:r>
      <w:commentRangeStart w:id="192"/>
      <w:proofErr w:type="spellStart"/>
      <w:r w:rsidR="00FA7F2E">
        <w:t>snoRNAs</w:t>
      </w:r>
      <w:commentRangeEnd w:id="192"/>
      <w:proofErr w:type="spellEnd"/>
      <w:r w:rsidR="000D3260">
        <w:rPr>
          <w:rStyle w:val="CommentReference"/>
        </w:rPr>
        <w:commentReference w:id="192"/>
      </w:r>
      <w:ins w:id="193" w:author="Michael Chambers" w:date="2015-11-16T00:47:00Z">
        <w:r w:rsidR="00BE04FF">
          <w:t>.</w:t>
        </w:r>
      </w:ins>
      <w:ins w:id="194" w:author="Michael Chambers" w:date="2015-11-16T00:48:00Z">
        <w:r w:rsidR="00BE04FF">
          <w:t xml:space="preserve"> </w:t>
        </w:r>
      </w:ins>
      <w:ins w:id="195" w:author="Michael Chambers" w:date="2015-11-16T00:47:00Z">
        <w:r w:rsidR="00BE04FF">
          <w:t>These non-</w:t>
        </w:r>
        <w:proofErr w:type="spellStart"/>
        <w:r w:rsidR="00BE04FF">
          <w:t>polyadenylated</w:t>
        </w:r>
        <w:proofErr w:type="spellEnd"/>
        <w:r w:rsidR="00BE04FF">
          <w:t xml:space="preserve"> RNA species were removed from further analysis.</w:t>
        </w:r>
      </w:ins>
    </w:p>
    <w:p w14:paraId="6E0B8C36" w14:textId="047E8FCA" w:rsidR="00205682" w:rsidRDefault="00BE04FF" w:rsidP="00DF0E0B">
      <w:pPr>
        <w:spacing w:line="480" w:lineRule="auto"/>
      </w:pPr>
      <w:ins w:id="196" w:author="Michael Chambers" w:date="2015-11-16T00:48:00Z">
        <w:r>
          <w:tab/>
          <w:t xml:space="preserve">Of the remaining transcripts, a significant number were found to be under- or over-represented in the nascent </w:t>
        </w:r>
      </w:ins>
      <w:ins w:id="197" w:author="Michael Chambers" w:date="2015-11-16T00:49:00Z">
        <w:r>
          <w:t>m</w:t>
        </w:r>
      </w:ins>
      <w:ins w:id="198" w:author="Michael Chambers" w:date="2015-11-16T00:48:00Z">
        <w:r>
          <w:t>RNA pool in comparison to mature mRNA</w:t>
        </w:r>
      </w:ins>
      <w:ins w:id="199" w:author="Michael Chambers" w:date="2015-11-16T00:50:00Z">
        <w:r w:rsidR="0062792B">
          <w:t xml:space="preserve">, comprising between 40 and 50% of all expressed genes across </w:t>
        </w:r>
        <w:proofErr w:type="spellStart"/>
        <w:r w:rsidR="0062792B">
          <w:t>timepoints</w:t>
        </w:r>
      </w:ins>
      <w:proofErr w:type="spellEnd"/>
      <w:ins w:id="200" w:author="Michael Chambers" w:date="2015-11-16T00:49:00Z">
        <w:r w:rsidR="007E55F3">
          <w:t xml:space="preserve"> (Fig. 3.6A)</w:t>
        </w:r>
      </w:ins>
      <w:ins w:id="201" w:author="Michael Chambers" w:date="2015-11-16T00:48:00Z">
        <w:r>
          <w:t>.</w:t>
        </w:r>
      </w:ins>
      <w:del w:id="202" w:author="Michael Chambers" w:date="2015-11-16T00:47:00Z">
        <w:r w:rsidR="00FA7F2E" w:rsidDel="00BE04FF">
          <w:delText>.</w:delText>
        </w:r>
      </w:del>
      <w:ins w:id="203" w:author="Michael Chambers" w:date="2015-11-16T00:50:00Z">
        <w:r w:rsidR="009115A9">
          <w:t xml:space="preserve"> </w:t>
        </w:r>
      </w:ins>
      <w:ins w:id="204" w:author="Michael Chambers" w:date="2015-11-16T00:51:00Z">
        <w:r w:rsidR="009115A9">
          <w:t>Analysis of these</w:t>
        </w:r>
      </w:ins>
      <w:ins w:id="205" w:author="Michael Chambers" w:date="2015-11-16T00:52:00Z">
        <w:r w:rsidR="005F54D9">
          <w:t xml:space="preserve"> genes </w:t>
        </w:r>
      </w:ins>
      <w:ins w:id="206" w:author="Michael Chambers" w:date="2015-11-16T00:53:00Z">
        <w:r w:rsidR="005F54D9">
          <w:t xml:space="preserve">in the </w:t>
        </w:r>
      </w:ins>
      <w:ins w:id="207" w:author="Michael Chambers" w:date="2015-11-16T00:54:00Z">
        <w:r w:rsidR="005F54D9">
          <w:t xml:space="preserve">1.5 – 4 </w:t>
        </w:r>
        <w:proofErr w:type="spellStart"/>
        <w:r w:rsidR="005F54D9">
          <w:t>hr</w:t>
        </w:r>
        <w:proofErr w:type="spellEnd"/>
        <w:r w:rsidR="005F54D9">
          <w:t xml:space="preserve"> developmental window</w:t>
        </w:r>
      </w:ins>
      <w:ins w:id="208" w:author="Michael Chambers" w:date="2015-11-16T00:53:00Z">
        <w:r w:rsidR="005F54D9">
          <w:t xml:space="preserve"> </w:t>
        </w:r>
      </w:ins>
      <w:ins w:id="209" w:author="Michael Chambers" w:date="2015-11-16T00:52:00Z">
        <w:r w:rsidR="005F54D9">
          <w:t xml:space="preserve">reveals </w:t>
        </w:r>
      </w:ins>
      <w:ins w:id="210" w:author="Michael Chambers" w:date="2015-11-16T00:56:00Z">
        <w:r w:rsidR="005F54D9">
          <w:t xml:space="preserve">differences in the </w:t>
        </w:r>
      </w:ins>
      <w:ins w:id="211" w:author="Michael Chambers" w:date="2015-11-16T00:55:00Z">
        <w:r w:rsidR="005F54D9">
          <w:t>expression patterns enriched in</w:t>
        </w:r>
      </w:ins>
      <w:ins w:id="212" w:author="Michael Chambers" w:date="2015-11-16T00:56:00Z">
        <w:r w:rsidR="005F54D9">
          <w:t xml:space="preserve"> the</w:t>
        </w:r>
      </w:ins>
      <w:ins w:id="213" w:author="Michael Chambers" w:date="2015-11-16T00:55:00Z">
        <w:r w:rsidR="005F54D9">
          <w:t xml:space="preserve"> </w:t>
        </w:r>
      </w:ins>
      <w:ins w:id="214" w:author="Michael Chambers" w:date="2015-11-16T00:51:00Z">
        <w:r w:rsidR="009115A9">
          <w:t>o</w:t>
        </w:r>
        <w:r w:rsidR="005F54D9">
          <w:t xml:space="preserve">ver- and under-represented gene sets. </w:t>
        </w:r>
      </w:ins>
      <w:ins w:id="215" w:author="Michael Chambers" w:date="2015-11-16T00:54:00Z">
        <w:r w:rsidR="005F54D9">
          <w:t xml:space="preserve">Genes with lower abundance in nascent RNA are enriched for maternally deposited genes, consistent with these genes being transcribed before nascent RNA was isolated and less frequently </w:t>
        </w:r>
        <w:proofErr w:type="spellStart"/>
        <w:r w:rsidR="005F54D9">
          <w:t>zygotically</w:t>
        </w:r>
        <w:proofErr w:type="spellEnd"/>
        <w:r w:rsidR="005F54D9">
          <w:t xml:space="preserve"> transcribed. Over-represented nascent transcripts are enriched for spatially constricted expression within portions of the embryo, and are therefore </w:t>
        </w:r>
      </w:ins>
      <w:ins w:id="216" w:author="Michael Chambers" w:date="2015-11-16T00:58:00Z">
        <w:r w:rsidR="005F54D9">
          <w:t>enriched for genes</w:t>
        </w:r>
      </w:ins>
      <w:ins w:id="217" w:author="Michael Chambers" w:date="2015-11-16T00:54:00Z">
        <w:r w:rsidR="005F54D9">
          <w:t xml:space="preserve"> being actively transcribed.</w:t>
        </w:r>
      </w:ins>
    </w:p>
    <w:p w14:paraId="6EF2080C" w14:textId="62B58CEC" w:rsidR="00B94878" w:rsidRDefault="00B94878" w:rsidP="00DF0E0B">
      <w:pPr>
        <w:spacing w:line="480" w:lineRule="auto"/>
        <w:rPr>
          <w:ins w:id="218" w:author="Michael Chambers" w:date="2015-11-14T16:14:00Z"/>
        </w:rPr>
      </w:pPr>
    </w:p>
    <w:p w14:paraId="62D22053" w14:textId="77777777" w:rsidR="001A2CBD" w:rsidRDefault="001A2CBD" w:rsidP="001A2CBD">
      <w:pPr>
        <w:spacing w:line="480" w:lineRule="auto"/>
        <w:rPr>
          <w:ins w:id="219" w:author="Michael Chambers" w:date="2015-11-14T16:14:00Z"/>
          <w:i/>
        </w:rPr>
      </w:pPr>
      <w:ins w:id="220" w:author="Michael Chambers" w:date="2015-11-14T16:14:00Z">
        <w:r>
          <w:rPr>
            <w:i/>
          </w:rPr>
          <w:t>Groucho-regulated genes are enriched for stalled RNA polymerase</w:t>
        </w:r>
      </w:ins>
    </w:p>
    <w:p w14:paraId="322EECB1" w14:textId="3761FC53" w:rsidR="001A2CBD" w:rsidRDefault="001A2CBD" w:rsidP="001A2CBD">
      <w:pPr>
        <w:spacing w:line="480" w:lineRule="auto"/>
        <w:ind w:firstLine="720"/>
        <w:rPr>
          <w:ins w:id="221" w:author="Michael Chambers" w:date="2015-11-14T16:14:00Z"/>
        </w:rPr>
      </w:pPr>
      <w:ins w:id="222" w:author="Michael Chambers" w:date="2015-11-14T16:14:00Z">
        <w:r>
          <w:t xml:space="preserve">Promoter-proximal pausing of RNA Polymerase II has been identified as a crucial step in gene regulation. Pausing was originally characterized in </w:t>
        </w:r>
        <w:r>
          <w:rPr>
            <w:i/>
          </w:rPr>
          <w:t>Drosophila</w:t>
        </w:r>
        <w:r>
          <w:t xml:space="preserve"> at multiple heat-shock genes, presumably to facilitate rapid induction of gene expression upon receipt of an appropriate regulatory signal</w:t>
        </w:r>
        <w:r w:rsidRPr="00025A7A">
          <w:t xml:space="preserve"> </w:t>
        </w:r>
      </w:ins>
      <w:r w:rsidR="00B2655B">
        <w:fldChar w:fldCharType="begin"/>
      </w:r>
      <w:r w:rsidR="00B2655B">
        <w:instrText xml:space="preserve"> ADDIN EN.CITE &lt;EndNote&gt;&lt;Cite&gt;&lt;Author&gt;Lis&lt;/Author&gt;&lt;Year&gt;1993&lt;/Year&gt;&lt;RecNum&gt;2380&lt;/RecNum&gt;&lt;DisplayText&gt;(Lis and Wu, 1993)&lt;/DisplayText&gt;&lt;record&gt;&lt;rec-number&gt;2380&lt;/rec-number&gt;&lt;foreign-keys&gt;&lt;key app="EN" db-id="txpdr0vslpwzage5afxvdv2xds5vfp9zsafw" timestamp="1435089952"&gt;2380&lt;/key&gt;&lt;/foreign-keys&gt;&lt;ref-type name="Journal Article"&gt;17&lt;/ref-type&gt;&lt;contributors&gt;&lt;authors&gt;&lt;author&gt;Lis, J&lt;/author&gt;&lt;author&gt;Wu, C&lt;/author&gt;&lt;/authors&gt;&lt;/contributors&gt;&lt;auth-address&gt;Section of Biochemistry, Molecular and Cell Biology, Cornell University, Ithaca, New York 14850.&lt;/auth-address&gt;&lt;titles&gt;&lt;title&gt;Protein traffic on the heat shock promoter: parking, stalling, and trucking along.&lt;/title&gt;&lt;secondary-title&gt;Cell&lt;/secondary-title&gt;&lt;/titles&gt;&lt;periodical&gt;&lt;full-title&gt;Cell&lt;/full-title&gt;&lt;/periodical&gt;&lt;pages&gt;1-4&lt;/pages&gt;&lt;volume&gt;74&lt;/volume&gt;&lt;number&gt;1&lt;/number&gt;&lt;dates&gt;&lt;year&gt;1993&lt;/year&gt;&lt;pub-dates&gt;&lt;date&gt;Jul 16&lt;/date&gt;&lt;/pub-dates&gt;&lt;/dates&gt;&lt;accession-num&gt;8334697&lt;/accession-num&gt;&lt;label&gt;r09808&lt;/label&gt;&lt;work-type&gt;Review&lt;/work-type&gt;&lt;urls&gt;&lt;related-urls&gt;&lt;url&gt;http://eutils.ncbi.nlm.nih.gov/entrez/eutils/elink.fcgi?dbfrom=pubmed&amp;amp;amp;id=8334697&amp;amp;amp;retmode=ref&amp;amp;amp;cmd=prlinks&lt;/url&gt;&lt;/related-urls&gt;&lt;pdf-urls&gt;&lt;url&gt;file://localhost/Users/mike/Documents/Papers2/Articles/1993/Lis/Lis-1993-Cell-Protein%20traffic%20on%20the%20heat%20shock%20promoter%20parking%20stalling%20and%20trucking%20along.pdf&lt;/url&gt;&lt;/pdf-urls&gt;&lt;/urls&gt;&lt;custom3&gt;papers2://publication/uuid/091660EF-AEBF-4661-9194-6844A38D9331&lt;/custom3&gt;&lt;language&gt;English&lt;/language&gt;&lt;/record&gt;&lt;/Cite&gt;&lt;/EndNote&gt;</w:instrText>
      </w:r>
      <w:r w:rsidR="00B2655B">
        <w:fldChar w:fldCharType="separate"/>
      </w:r>
      <w:r w:rsidR="00B2655B">
        <w:rPr>
          <w:noProof/>
        </w:rPr>
        <w:t>(Lis and Wu, 1993)</w:t>
      </w:r>
      <w:r w:rsidR="00B2655B">
        <w:fldChar w:fldCharType="end"/>
      </w:r>
      <w:ins w:id="223" w:author="Michael Chambers" w:date="2015-11-14T16:14:00Z">
        <w:r>
          <w:t>. Since this discovery, polymerase stalling has been found to be a ubiquitous regulatory mechanism</w:t>
        </w:r>
        <w:r w:rsidRPr="00025A7A">
          <w:t xml:space="preserve"> </w:t>
        </w:r>
        <w:r>
          <w:t xml:space="preserve">in higher eukaryotes </w:t>
        </w:r>
      </w:ins>
      <w:r w:rsidR="00B2655B">
        <w:fldChar w:fldCharType="begin"/>
      </w:r>
      <w:r w:rsidR="00B2655B">
        <w:instrText xml:space="preserve"> ADDIN EN.CITE &lt;EndNote&gt;&lt;Cite&gt;&lt;Author&gt;Conaway&lt;/Author&gt;&lt;Year&gt;2000&lt;/Year&gt;&lt;RecNum&gt;2381&lt;/RecNum&gt;&lt;DisplayText&gt;(Conaway et al., 2000)&lt;/DisplayText&gt;&lt;record&gt;&lt;rec-number&gt;2381&lt;/rec-number&gt;&lt;foreign-keys&gt;&lt;key app="EN" db-id="txpdr0vslpwzage5afxvdv2xds5vfp9zsafw" timestamp="1435089952"&gt;2381&lt;/key&gt;&lt;/foreign-keys&gt;&lt;ref-type name="Journal Article"&gt;17&lt;/ref-type&gt;&lt;contributors&gt;&lt;authors&gt;&lt;author&gt;Conaway, J W&lt;/author&gt;&lt;author&gt;Shilatifard, A&lt;/author&gt;&lt;author&gt;Dvir, A&lt;/author&gt;&lt;author&gt;Conaway, R C&lt;/author&gt;&lt;/authors&gt;&lt;/contributors&gt;&lt;auth-address&gt;Program in Molecular and Cell Biology, Oklahoma Medical Research Foundation, Oklahoma City, OK 73104, USA. conawayj@omrf.ouhsc.edu&lt;/auth-address&gt;&lt;titles&gt;&lt;title&gt;Control of elongation by RNA polymerase II.&lt;/title&gt;&lt;secondary-title&gt;Trends in biochemical sciences&lt;/secondary-title&gt;&lt;/titles&gt;&lt;periodical&gt;&lt;full-title&gt;Trends in biochemical sciences&lt;/full-title&gt;&lt;/periodical&gt;&lt;pages&gt;375-380&lt;/pages&gt;&lt;volume&gt;25&lt;/volume&gt;&lt;number&gt;8&lt;/number&gt;&lt;dates&gt;&lt;year&gt;2000&lt;/year&gt;&lt;pub-dates&gt;&lt;date&gt;Aug&lt;/date&gt;&lt;/pub-dates&gt;&lt;/dates&gt;&lt;accession-num&gt;10916156&lt;/accession-num&gt;&lt;label&gt;r09809&lt;/label&gt;&lt;work-type&gt;Review&lt;/work-type&gt;&lt;urls&gt;&lt;related-urls&gt;&lt;url&gt;http://eutils.ncbi.nlm.nih.gov/entrez/eutils/elink.fcgi?dbfrom=pubmed&amp;amp;amp;id=10916156&amp;amp;amp;retmode=ref&amp;amp;amp;cmd=prlinks&lt;/url&gt;&lt;/related-urls&gt;&lt;pdf-urls&gt;&lt;url&gt;file://localhost/Users/mike/Documents/Papers2/Articles/2000/Conaway/Conaway-2000-Trends%20in%20biochemical%20sciences-Control%20of%20elongation%20by%20RNA%20polymerase%20II.pdf&lt;/url&gt;&lt;/pdf-urls&gt;&lt;/urls&gt;&lt;custom3&gt;papers2://publication/uuid/9DA7D2F0-FC69-4CEA-BBBD-441FAAB2091E&lt;/custom3&gt;&lt;language&gt;English&lt;/language&gt;&lt;/record&gt;&lt;/Cite&gt;&lt;/EndNote&gt;</w:instrText>
      </w:r>
      <w:r w:rsidR="00B2655B">
        <w:fldChar w:fldCharType="separate"/>
      </w:r>
      <w:r w:rsidR="00B2655B">
        <w:rPr>
          <w:noProof/>
        </w:rPr>
        <w:t>(Conaway et al., 2000)</w:t>
      </w:r>
      <w:r w:rsidR="00B2655B">
        <w:fldChar w:fldCharType="end"/>
      </w:r>
      <w:ins w:id="224" w:author="Michael Chambers" w:date="2015-11-14T16:14:00Z">
        <w:r>
          <w:t xml:space="preserve">, with strong peaks of </w:t>
        </w:r>
        <w:proofErr w:type="spellStart"/>
        <w:r>
          <w:t>PolII</w:t>
        </w:r>
        <w:proofErr w:type="spellEnd"/>
        <w:r>
          <w:t xml:space="preserve"> present in the promoter regions of a diverse array of genes throughout the </w:t>
        </w:r>
        <w:r>
          <w:rPr>
            <w:i/>
          </w:rPr>
          <w:t>Drosophila</w:t>
        </w:r>
        <w:r>
          <w:t xml:space="preserve"> genome. </w:t>
        </w:r>
      </w:ins>
      <w:ins w:id="225" w:author="Michael Chambers" w:date="2015-11-16T01:01:00Z">
        <w:r w:rsidR="00670508">
          <w:t xml:space="preserve">Expression </w:t>
        </w:r>
      </w:ins>
      <w:ins w:id="226" w:author="Michael Chambers" w:date="2015-11-16T01:00:00Z">
        <w:r w:rsidR="00670508">
          <w:t xml:space="preserve">of the </w:t>
        </w:r>
      </w:ins>
      <w:ins w:id="227" w:author="Michael Chambers" w:date="2015-11-14T16:14:00Z">
        <w:r>
          <w:t xml:space="preserve">majority of </w:t>
        </w:r>
      </w:ins>
      <w:ins w:id="228" w:author="Michael Chambers" w:date="2015-11-16T00:59:00Z">
        <w:r w:rsidR="00756E52">
          <w:t xml:space="preserve">protein-coding genes </w:t>
        </w:r>
      </w:ins>
      <w:ins w:id="229" w:author="Michael Chambers" w:date="2015-11-14T16:14:00Z">
        <w:r>
          <w:t xml:space="preserve">in humans </w:t>
        </w:r>
      </w:ins>
      <w:ins w:id="230" w:author="Michael Chambers" w:date="2015-11-16T01:01:00Z">
        <w:r w:rsidR="00670508">
          <w:t>is</w:t>
        </w:r>
      </w:ins>
      <w:ins w:id="231" w:author="Michael Chambers" w:date="2015-11-14T16:14:00Z">
        <w:r>
          <w:t xml:space="preserve"> regulated </w:t>
        </w:r>
      </w:ins>
      <w:ins w:id="232" w:author="Michael Chambers" w:date="2015-11-16T01:00:00Z">
        <w:r w:rsidR="00756E52">
          <w:t>to some degree after the initiation of transcription</w:t>
        </w:r>
      </w:ins>
      <w:ins w:id="233" w:author="Michael Chambers" w:date="2015-11-14T16:14:00Z">
        <w:r>
          <w:t xml:space="preserve"> </w:t>
        </w:r>
      </w:ins>
      <w:r w:rsidR="00B2655B">
        <w:fldChar w:fldCharType="begin"/>
      </w:r>
      <w:r w:rsidR="00B2655B">
        <w:instrText xml:space="preserve"> ADDIN EN.CITE &lt;EndNote&gt;&lt;Cite&gt;&lt;Author&gt;Guenther&lt;/Author&gt;&lt;Year&gt;2007&lt;/Year&gt;&lt;RecNum&gt;3118&lt;/RecNum&gt;&lt;DisplayText&gt;(Guenther et al., 2007)&lt;/DisplayText&gt;&lt;record&gt;&lt;rec-number&gt;3118&lt;/rec-number&gt;&lt;foreign-keys&gt;&lt;key app="EN" db-id="txpdr0vslpwzage5afxvdv2xds5vfp9zsafw" timestamp="1446874766"&gt;3118&lt;/key&gt;&lt;/foreign-keys&gt;&lt;ref-type name="Journal Article"&gt;17&lt;/ref-type&gt;&lt;contributors&gt;&lt;authors&gt;&lt;author&gt;Guenther, M. G.&lt;/author&gt;&lt;author&gt;Levine, S. S.&lt;/author&gt;&lt;author&gt;Boyer, L. A.&lt;/author&gt;&lt;author&gt;Jaenisch, R.&lt;/author&gt;&lt;author&gt;Young, R. A.&lt;/author&gt;&lt;/authors&gt;&lt;/contributors&gt;&lt;auth-address&gt;Whitehead Institute for Biomedical Research, Cambridge, MA 02142, USA.&lt;/auth-address&gt;&lt;titles&gt;&lt;title&gt;A chromatin landmark and transcription initiation at most promoters in human cells&lt;/title&gt;&lt;secondary-title&gt;Cell&lt;/secondary-title&gt;&lt;/titles&gt;&lt;periodical&gt;&lt;full-title&gt;Cell&lt;/full-title&gt;&lt;/periodical&gt;&lt;pages&gt;77-88&lt;/pages&gt;&lt;volume&gt;130&lt;/volume&gt;&lt;number&gt;1&lt;/number&gt;&lt;keywords&gt;&lt;keyword&gt;Cell Differentiation&lt;/keyword&gt;&lt;keyword&gt;Cells, Cultured&lt;/keyword&gt;&lt;keyword&gt;Chromatin/genetics/*metabolism&lt;/keyword&gt;&lt;keyword&gt;Chromatin Immunoprecipitation&lt;/keyword&gt;&lt;keyword&gt;DNA Methylation&lt;/keyword&gt;&lt;keyword&gt;Embryonic Stem Cells/cytology/physiology&lt;/keyword&gt;&lt;keyword&gt;Gene Expression Regulation&lt;/keyword&gt;&lt;keyword&gt;Histones/genetics/metabolism&lt;/keyword&gt;&lt;keyword&gt;Humans&lt;/keyword&gt;&lt;keyword&gt;Lysine/metabolism&lt;/keyword&gt;&lt;keyword&gt;Multigene Family&lt;/keyword&gt;&lt;keyword&gt;Nucleosomes/metabolism&lt;/keyword&gt;&lt;keyword&gt;Oligonucleotide Array Sequence Analysis&lt;/keyword&gt;&lt;keyword&gt;*Promoter Regions, Genetic&lt;/keyword&gt;&lt;keyword&gt;RNA Polymerase II/*metabolism&lt;/keyword&gt;&lt;keyword&gt;*Transcription Initiation Site&lt;/keyword&gt;&lt;keyword&gt;*Transcription, Genetic&lt;/keyword&gt;&lt;/keywords&gt;&lt;dates&gt;&lt;year&gt;2007&lt;/year&gt;&lt;pub-dates&gt;&lt;date&gt;Jul 13&lt;/date&gt;&lt;/pub-dates&gt;&lt;/dates&gt;&lt;isbn&gt;0092-8674 (Print)&amp;#xD;0092-8674 (Linking)&lt;/isbn&gt;&lt;accession-num&gt;17632057&lt;/accession-num&gt;&lt;urls&gt;&lt;related-urls&gt;&lt;url&gt;http://www.ncbi.nlm.nih.gov/pubmed/17632057&lt;/url&gt;&lt;/related-urls&gt;&lt;/urls&gt;&lt;custom2&gt;PMC3200295&lt;/custom2&gt;&lt;electronic-resource-num&gt;10.1016/j.cell.2007.05.042&lt;/electronic-resource-num&gt;&lt;/record&gt;&lt;/Cite&gt;&lt;/EndNote&gt;</w:instrText>
      </w:r>
      <w:r w:rsidR="00B2655B">
        <w:fldChar w:fldCharType="separate"/>
      </w:r>
      <w:r w:rsidR="00B2655B">
        <w:rPr>
          <w:noProof/>
        </w:rPr>
        <w:t>(Guenther et al., 2007)</w:t>
      </w:r>
      <w:r w:rsidR="00B2655B">
        <w:fldChar w:fldCharType="end"/>
      </w:r>
      <w:ins w:id="234" w:author="Michael Chambers" w:date="2015-11-14T16:14:00Z">
        <w:r>
          <w:t xml:space="preserve">, as is a large fraction of the </w:t>
        </w:r>
        <w:r>
          <w:rPr>
            <w:i/>
          </w:rPr>
          <w:t xml:space="preserve">Drosophila </w:t>
        </w:r>
        <w:r>
          <w:t xml:space="preserve">developmental genome </w:t>
        </w:r>
      </w:ins>
      <w:r w:rsidR="00B2655B">
        <w:fldChar w:fldCharType="begin"/>
      </w:r>
      <w:r w:rsidR="00B2655B">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rsidR="00B2655B">
        <w:fldChar w:fldCharType="separate"/>
      </w:r>
      <w:r w:rsidR="00B2655B">
        <w:rPr>
          <w:noProof/>
        </w:rPr>
        <w:t>(Zeitlinger et al., 2007)</w:t>
      </w:r>
      <w:r w:rsidR="00B2655B">
        <w:fldChar w:fldCharType="end"/>
      </w:r>
      <w:ins w:id="235" w:author="Michael Chambers" w:date="2015-11-14T16:14:00Z">
        <w:r>
          <w:t xml:space="preserve">.   </w:t>
        </w:r>
      </w:ins>
    </w:p>
    <w:p w14:paraId="4D3B024A" w14:textId="7CC6A4FD" w:rsidR="001A2CBD" w:rsidRPr="00AB3610" w:rsidRDefault="001A2CBD" w:rsidP="001A2CBD">
      <w:pPr>
        <w:spacing w:line="480" w:lineRule="auto"/>
        <w:ind w:firstLine="720"/>
        <w:rPr>
          <w:ins w:id="236" w:author="Michael Chambers" w:date="2015-11-14T16:14:00Z"/>
        </w:rPr>
      </w:pPr>
      <w:ins w:id="237" w:author="Michael Chambers" w:date="2015-11-14T16:14:00Z">
        <w:r>
          <w:t>To explore whether Groucho regulation potentially promotes the stalling of polymerase</w:t>
        </w:r>
      </w:ins>
      <w:ins w:id="238" w:author="Michael Chambers" w:date="2015-11-16T01:01:00Z">
        <w:r w:rsidR="00DC05AD">
          <w:t xml:space="preserve"> </w:t>
        </w:r>
        <w:r w:rsidR="00DC05AD">
          <w:rPr>
            <w:i/>
          </w:rPr>
          <w:t>in vivo</w:t>
        </w:r>
      </w:ins>
      <w:ins w:id="239" w:author="Michael Chambers" w:date="2015-11-14T16:14:00Z">
        <w:r>
          <w:t xml:space="preserve">, we undertook to compare Groucho-regulated genes with publically available genome-wide </w:t>
        </w:r>
        <w:proofErr w:type="spellStart"/>
        <w:r>
          <w:t>PolII</w:t>
        </w:r>
        <w:proofErr w:type="spellEnd"/>
        <w:r>
          <w:t xml:space="preserve"> localization data </w:t>
        </w:r>
      </w:ins>
      <w:r w:rsidR="00B2655B">
        <w:fldChar w:fldCharType="begin"/>
      </w:r>
      <w:r w:rsidR="00B2655B">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rsidR="00B2655B">
        <w:fldChar w:fldCharType="separate"/>
      </w:r>
      <w:r w:rsidR="00B2655B">
        <w:rPr>
          <w:noProof/>
        </w:rPr>
        <w:t>(Zeitlinger et al., 2007)</w:t>
      </w:r>
      <w:r w:rsidR="00B2655B">
        <w:fldChar w:fldCharType="end"/>
      </w:r>
      <w:ins w:id="240" w:author="Michael Chambers" w:date="2015-11-14T16:14:00Z">
        <w:r>
          <w:t xml:space="preserve">. In this data set, the authors classified each gene into one of several states including the lack of detected </w:t>
        </w:r>
        <w:proofErr w:type="spellStart"/>
        <w:r>
          <w:t>PolII</w:t>
        </w:r>
        <w:proofErr w:type="spellEnd"/>
        <w:r>
          <w:t xml:space="preserve">, active (elongation phase) </w:t>
        </w:r>
        <w:proofErr w:type="spellStart"/>
        <w:r>
          <w:t>PolII</w:t>
        </w:r>
        <w:proofErr w:type="spellEnd"/>
        <w:r>
          <w:t xml:space="preserve">, or stalled </w:t>
        </w:r>
        <w:proofErr w:type="spellStart"/>
        <w:r>
          <w:t>PolII</w:t>
        </w:r>
        <w:proofErr w:type="spellEnd"/>
        <w:r>
          <w:t xml:space="preserve">. </w:t>
        </w:r>
      </w:ins>
      <w:ins w:id="241" w:author="Michael Chambers" w:date="2015-11-16T01:05:00Z">
        <w:r w:rsidR="006A670B">
          <w:t xml:space="preserve">Genes found to bind </w:t>
        </w:r>
        <w:proofErr w:type="spellStart"/>
        <w:r w:rsidR="006A670B">
          <w:t>Gro</w:t>
        </w:r>
        <w:proofErr w:type="spellEnd"/>
        <w:r w:rsidR="006A670B">
          <w:t xml:space="preserve"> internally or in adjacent </w:t>
        </w:r>
        <w:proofErr w:type="spellStart"/>
        <w:r w:rsidR="006A670B">
          <w:t>intergenic</w:t>
        </w:r>
        <w:proofErr w:type="spellEnd"/>
        <w:r w:rsidR="006A670B">
          <w:t xml:space="preserve"> regions </w:t>
        </w:r>
        <w:proofErr w:type="gramStart"/>
        <w:r w:rsidR="006A670B">
          <w:t>were found to be significantly enriched</w:t>
        </w:r>
        <w:proofErr w:type="gramEnd"/>
        <w:r w:rsidR="006A670B">
          <w:t xml:space="preserve"> for stalled </w:t>
        </w:r>
        <w:proofErr w:type="spellStart"/>
        <w:r w:rsidR="006A670B">
          <w:t>PolII</w:t>
        </w:r>
        <w:proofErr w:type="spellEnd"/>
        <w:r w:rsidR="006A670B">
          <w:t xml:space="preserve"> at each </w:t>
        </w:r>
        <w:proofErr w:type="spellStart"/>
        <w:r w:rsidR="006A670B">
          <w:t>timepoint</w:t>
        </w:r>
        <w:proofErr w:type="spellEnd"/>
        <w:r w:rsidR="006A670B">
          <w:t xml:space="preserve"> (Fig. 3-7A). </w:t>
        </w:r>
      </w:ins>
      <w:ins w:id="242" w:author="Michael Chambers" w:date="2015-11-16T01:09:00Z">
        <w:r w:rsidR="008D40FE">
          <w:t>We</w:t>
        </w:r>
      </w:ins>
      <w:ins w:id="243" w:author="Michael Chambers" w:date="2015-11-14T16:14:00Z">
        <w:r>
          <w:t xml:space="preserve"> </w:t>
        </w:r>
      </w:ins>
      <w:ins w:id="244" w:author="Michael Chambers" w:date="2015-11-16T01:10:00Z">
        <w:r w:rsidR="008D40FE">
          <w:t>observe</w:t>
        </w:r>
      </w:ins>
      <w:ins w:id="245" w:author="Michael Chambers" w:date="2015-11-14T16:14:00Z">
        <w:r>
          <w:t xml:space="preserve"> a </w:t>
        </w:r>
      </w:ins>
      <w:ins w:id="246" w:author="Michael Chambers" w:date="2015-11-16T01:10:00Z">
        <w:r w:rsidR="008D40FE">
          <w:t>significant</w:t>
        </w:r>
      </w:ins>
      <w:ins w:id="247" w:author="Michael Chambers" w:date="2015-11-14T16:14:00Z">
        <w:r>
          <w:t xml:space="preserve"> correlation be</w:t>
        </w:r>
        <w:r w:rsidR="008D40FE">
          <w:t>tween</w:t>
        </w:r>
      </w:ins>
      <w:ins w:id="248" w:author="Michael Chambers" w:date="2015-11-16T01:07:00Z">
        <w:r w:rsidR="008D40FE">
          <w:t xml:space="preserve"> </w:t>
        </w:r>
        <w:proofErr w:type="spellStart"/>
        <w:r w:rsidR="008D40FE">
          <w:t>PolII</w:t>
        </w:r>
        <w:proofErr w:type="spellEnd"/>
        <w:r w:rsidR="008D40FE">
          <w:t xml:space="preserve"> pausing </w:t>
        </w:r>
      </w:ins>
      <w:ins w:id="249" w:author="Michael Chambers" w:date="2015-11-16T01:10:00Z">
        <w:r w:rsidR="008D40FE">
          <w:t>with</w:t>
        </w:r>
      </w:ins>
      <w:ins w:id="250" w:author="Michael Chambers" w:date="2015-11-16T01:07:00Z">
        <w:r w:rsidR="008D40FE">
          <w:t>in</w:t>
        </w:r>
      </w:ins>
      <w:ins w:id="251" w:author="Michael Chambers" w:date="2015-11-14T16:14:00Z">
        <w:r w:rsidR="008D40FE">
          <w:t xml:space="preserve"> genes </w:t>
        </w:r>
      </w:ins>
      <w:ins w:id="252" w:author="Michael Chambers" w:date="2015-11-16T01:10:00Z">
        <w:r w:rsidR="008D40FE">
          <w:t xml:space="preserve">and those genes </w:t>
        </w:r>
      </w:ins>
      <w:ins w:id="253" w:author="Michael Chambers" w:date="2015-11-16T01:11:00Z">
        <w:r w:rsidR="008D40FE">
          <w:t xml:space="preserve">becoming up-regulated </w:t>
        </w:r>
      </w:ins>
      <w:ins w:id="254" w:author="Michael Chambers" w:date="2015-11-16T01:09:00Z">
        <w:r w:rsidR="008D40FE">
          <w:t xml:space="preserve">in </w:t>
        </w:r>
        <w:proofErr w:type="spellStart"/>
        <w:r w:rsidR="008D40FE">
          <w:t>Gro</w:t>
        </w:r>
        <w:proofErr w:type="spellEnd"/>
        <w:r w:rsidR="008D40FE">
          <w:t xml:space="preserve"> loss-of-function embryos </w:t>
        </w:r>
      </w:ins>
      <w:ins w:id="255" w:author="Michael Chambers" w:date="2015-11-14T16:14:00Z">
        <w:r>
          <w:t>(</w:t>
        </w:r>
        <w:r>
          <w:rPr>
            <w:i/>
          </w:rPr>
          <w:t xml:space="preserve">p </w:t>
        </w:r>
        <w:r>
          <w:t>&lt; 10</w:t>
        </w:r>
        <w:r w:rsidR="006A670B">
          <w:rPr>
            <w:vertAlign w:val="superscript"/>
          </w:rPr>
          <w:t>-1</w:t>
        </w:r>
        <w:r>
          <w:rPr>
            <w:vertAlign w:val="superscript"/>
          </w:rPr>
          <w:t>0</w:t>
        </w:r>
        <w:r w:rsidR="008D40FE">
          <w:t>)</w:t>
        </w:r>
      </w:ins>
      <w:ins w:id="256" w:author="Michael Chambers" w:date="2015-11-16T01:11:00Z">
        <w:r w:rsidR="008D40FE">
          <w:t>, while</w:t>
        </w:r>
      </w:ins>
      <w:ins w:id="257" w:author="Michael Chambers" w:date="2015-11-14T16:14:00Z">
        <w:r>
          <w:t xml:space="preserve"> </w:t>
        </w:r>
      </w:ins>
      <w:ins w:id="258" w:author="Michael Chambers" w:date="2015-11-16T01:08:00Z">
        <w:r w:rsidR="008D40FE">
          <w:t>no significant</w:t>
        </w:r>
      </w:ins>
      <w:ins w:id="259" w:author="Michael Chambers" w:date="2015-11-14T16:14:00Z">
        <w:r w:rsidR="008D40FE">
          <w:t xml:space="preserve"> correlation</w:t>
        </w:r>
      </w:ins>
      <w:ins w:id="260" w:author="Michael Chambers" w:date="2015-11-16T01:09:00Z">
        <w:r w:rsidR="008D40FE">
          <w:t xml:space="preserve"> </w:t>
        </w:r>
      </w:ins>
      <w:ins w:id="261" w:author="Michael Chambers" w:date="2015-11-16T01:11:00Z">
        <w:r w:rsidR="008D40FE">
          <w:t xml:space="preserve">is observed between </w:t>
        </w:r>
        <w:proofErr w:type="spellStart"/>
        <w:r w:rsidR="008D40FE">
          <w:t>PolII</w:t>
        </w:r>
        <w:proofErr w:type="spellEnd"/>
        <w:r w:rsidR="008D40FE">
          <w:t xml:space="preserve"> pausing and</w:t>
        </w:r>
      </w:ins>
      <w:ins w:id="262" w:author="Michael Chambers" w:date="2015-11-16T01:09:00Z">
        <w:r w:rsidR="008D40FE">
          <w:t xml:space="preserve"> </w:t>
        </w:r>
      </w:ins>
      <w:ins w:id="263" w:author="Michael Chambers" w:date="2015-11-16T01:11:00Z">
        <w:r w:rsidR="008D40FE">
          <w:t>down-regulation</w:t>
        </w:r>
      </w:ins>
      <w:ins w:id="264" w:author="Michael Chambers" w:date="2015-11-16T01:08:00Z">
        <w:r w:rsidR="008D40FE">
          <w:t xml:space="preserve"> in </w:t>
        </w:r>
        <w:proofErr w:type="spellStart"/>
        <w:r w:rsidR="008D40FE">
          <w:t>Gro</w:t>
        </w:r>
        <w:proofErr w:type="spellEnd"/>
        <w:r w:rsidR="008D40FE">
          <w:t xml:space="preserve"> loss-of-function embryos </w:t>
        </w:r>
      </w:ins>
      <w:ins w:id="265" w:author="Michael Chambers" w:date="2015-11-14T16:14:00Z">
        <w:r>
          <w:t>(</w:t>
        </w:r>
        <w:r>
          <w:rPr>
            <w:i/>
          </w:rPr>
          <w:t xml:space="preserve">p </w:t>
        </w:r>
        <w:r w:rsidR="008D40FE">
          <w:t>&gt; 0.05) (Fig. 2-7B</w:t>
        </w:r>
        <w:r>
          <w:t>). Conver</w:t>
        </w:r>
        <w:r w:rsidR="008D40FE">
          <w:t xml:space="preserve">sely, </w:t>
        </w:r>
      </w:ins>
      <w:ins w:id="266" w:author="Michael Chambers" w:date="2015-11-16T01:12:00Z">
        <w:r w:rsidR="008D40FE">
          <w:t xml:space="preserve">down-regulated </w:t>
        </w:r>
      </w:ins>
      <w:ins w:id="267" w:author="Michael Chambers" w:date="2015-11-14T16:14:00Z">
        <w:r w:rsidR="008D40FE">
          <w:t xml:space="preserve">genes </w:t>
        </w:r>
        <w:r>
          <w:t xml:space="preserve">are enriched for active </w:t>
        </w:r>
        <w:proofErr w:type="spellStart"/>
        <w:r>
          <w:t>PolII</w:t>
        </w:r>
        <w:proofErr w:type="spellEnd"/>
        <w:r>
          <w:t xml:space="preserve"> (</w:t>
        </w:r>
        <w:r>
          <w:rPr>
            <w:i/>
          </w:rPr>
          <w:t xml:space="preserve">p &lt; </w:t>
        </w:r>
        <w:r w:rsidRPr="00AB3610">
          <w:t>10</w:t>
        </w:r>
        <w:r w:rsidR="006A670B">
          <w:rPr>
            <w:vertAlign w:val="superscript"/>
          </w:rPr>
          <w:t>-1</w:t>
        </w:r>
        <w:r w:rsidRPr="00AB3610">
          <w:rPr>
            <w:vertAlign w:val="superscript"/>
          </w:rPr>
          <w:t>0</w:t>
        </w:r>
        <w:r>
          <w:t>), wh</w:t>
        </w:r>
        <w:r w:rsidR="008D40FE">
          <w:t xml:space="preserve">ile </w:t>
        </w:r>
        <w:proofErr w:type="spellStart"/>
        <w:r w:rsidR="008D40FE">
          <w:t>Gro</w:t>
        </w:r>
        <w:proofErr w:type="spellEnd"/>
        <w:r w:rsidR="008D40FE">
          <w:t xml:space="preserve"> repressed genes are not. </w:t>
        </w:r>
        <w:r>
          <w:t>Together, this provides evidence that, at least at early</w:t>
        </w:r>
      </w:ins>
      <w:ins w:id="268" w:author="Michael Chambers" w:date="2015-11-16T01:13:00Z">
        <w:r w:rsidR="006C346B">
          <w:t xml:space="preserve"> developmental</w:t>
        </w:r>
      </w:ins>
      <w:ins w:id="269" w:author="Michael Chambers" w:date="2015-11-14T16:14:00Z">
        <w:r>
          <w:t xml:space="preserve"> </w:t>
        </w:r>
        <w:proofErr w:type="spellStart"/>
        <w:r>
          <w:t>timepoints</w:t>
        </w:r>
        <w:proofErr w:type="spellEnd"/>
        <w:r>
          <w:t>, a significant fraction of Groucho-associated genes exhibit characterist</w:t>
        </w:r>
        <w:r w:rsidR="006C346B">
          <w:t xml:space="preserve">ics of </w:t>
        </w:r>
        <w:proofErr w:type="spellStart"/>
        <w:r w:rsidR="006C346B">
          <w:t>PolII</w:t>
        </w:r>
        <w:proofErr w:type="spellEnd"/>
        <w:r w:rsidR="006C346B">
          <w:t xml:space="preserve"> pausing, suggesting that</w:t>
        </w:r>
        <w:r>
          <w:t xml:space="preserve"> retention or prevention of </w:t>
        </w:r>
        <w:proofErr w:type="spellStart"/>
        <w:r>
          <w:t>PolII</w:t>
        </w:r>
        <w:proofErr w:type="spellEnd"/>
        <w:r>
          <w:t xml:space="preserve"> from transitioning to an active </w:t>
        </w:r>
      </w:ins>
      <w:ins w:id="270" w:author="Michael Chambers" w:date="2015-11-16T01:13:00Z">
        <w:r w:rsidR="006C346B">
          <w:t xml:space="preserve">elongation </w:t>
        </w:r>
      </w:ins>
      <w:ins w:id="271" w:author="Michael Chambers" w:date="2015-11-14T16:14:00Z">
        <w:r>
          <w:t xml:space="preserve">complex is a potential mechanism of Groucho-dependent </w:t>
        </w:r>
        <w:commentRangeStart w:id="272"/>
        <w:r>
          <w:t>repression</w:t>
        </w:r>
        <w:commentRangeEnd w:id="272"/>
        <w:r>
          <w:rPr>
            <w:rStyle w:val="CommentReference"/>
          </w:rPr>
          <w:commentReference w:id="272"/>
        </w:r>
        <w:r>
          <w:t>.</w:t>
        </w:r>
      </w:ins>
    </w:p>
    <w:p w14:paraId="6C390718" w14:textId="77777777" w:rsidR="001A2CBD" w:rsidRDefault="001A2CBD" w:rsidP="00DF0E0B">
      <w:pPr>
        <w:spacing w:line="480" w:lineRule="auto"/>
      </w:pPr>
    </w:p>
    <w:p w14:paraId="4022EFEF" w14:textId="77777777" w:rsidR="004611B3" w:rsidRDefault="004611B3" w:rsidP="00DF0E0B">
      <w:pPr>
        <w:spacing w:line="480" w:lineRule="auto"/>
        <w:rPr>
          <w:i/>
        </w:rPr>
      </w:pPr>
      <w:r>
        <w:rPr>
          <w:i/>
        </w:rPr>
        <w:t xml:space="preserve">Groucho target genes are enriched for promoter-proximal read density indicative of polymerase </w:t>
      </w:r>
      <w:commentRangeStart w:id="273"/>
      <w:r>
        <w:rPr>
          <w:i/>
        </w:rPr>
        <w:t>pausing</w:t>
      </w:r>
      <w:commentRangeEnd w:id="273"/>
      <w:r w:rsidR="00292E46">
        <w:rPr>
          <w:rStyle w:val="CommentReference"/>
        </w:rPr>
        <w:commentReference w:id="273"/>
      </w:r>
    </w:p>
    <w:p w14:paraId="1877DD4B" w14:textId="73571960" w:rsidR="002C43ED" w:rsidRDefault="004611B3" w:rsidP="00DF0E0B">
      <w:pPr>
        <w:spacing w:line="480" w:lineRule="auto"/>
      </w:pPr>
      <w:r>
        <w:tab/>
      </w:r>
      <w:r>
        <w:rPr>
          <w:i/>
        </w:rPr>
        <w:t xml:space="preserve">  </w:t>
      </w:r>
      <w:r w:rsidR="00E513DE">
        <w:t xml:space="preserve">Evidence presented in </w:t>
      </w:r>
      <w:del w:id="274" w:author="Michael Chambers" w:date="2015-11-16T01:14:00Z">
        <w:r w:rsidR="00E513DE" w:rsidDel="006A0BDC">
          <w:delText xml:space="preserve">Chapter II </w:delText>
        </w:r>
      </w:del>
      <w:ins w:id="275" w:author="Albert Courey" w:date="2015-11-13T14:28:00Z">
        <w:del w:id="276" w:author="Michael Chambers" w:date="2015-11-16T01:14:00Z">
          <w:r w:rsidR="00874239" w:rsidDel="006A0BDC">
            <w:delText>2</w:delText>
          </w:r>
        </w:del>
      </w:ins>
      <w:ins w:id="277" w:author="Michael Chambers" w:date="2015-11-16T01:14:00Z">
        <w:r w:rsidR="006A0BDC">
          <w:t>the previous section</w:t>
        </w:r>
      </w:ins>
      <w:ins w:id="278" w:author="Albert Courey" w:date="2015-11-13T14:28:00Z">
        <w:r w:rsidR="00874239">
          <w:t xml:space="preserve"> </w:t>
        </w:r>
      </w:ins>
      <w:r w:rsidR="00E513DE">
        <w:t xml:space="preserve">hypothesized that many Groucho-repressed genes possess significant levels of promoter-proximal </w:t>
      </w:r>
      <w:r w:rsidR="002C43ED">
        <w:t>stalled</w:t>
      </w:r>
      <w:r w:rsidR="00E513DE">
        <w:t xml:space="preserve"> polymerase. Much of this was established using previously-published data from the 2 -4 hour </w:t>
      </w:r>
      <w:r w:rsidR="00E513DE">
        <w:rPr>
          <w:i/>
        </w:rPr>
        <w:t>Toll</w:t>
      </w:r>
      <w:r w:rsidR="00E513DE">
        <w:rPr>
          <w:i/>
          <w:vertAlign w:val="superscript"/>
        </w:rPr>
        <w:t>10B</w:t>
      </w:r>
      <w:r w:rsidR="00E513DE">
        <w:rPr>
          <w:i/>
        </w:rPr>
        <w:t xml:space="preserve"> </w:t>
      </w:r>
      <w:r w:rsidR="00E513DE">
        <w:t xml:space="preserve">mutant embryos </w:t>
      </w:r>
      <w:r w:rsidR="00B2655B">
        <w:fldChar w:fldCharType="begin"/>
      </w:r>
      <w:r w:rsidR="00B2655B">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rsidR="00B2655B">
        <w:fldChar w:fldCharType="separate"/>
      </w:r>
      <w:r w:rsidR="00B2655B">
        <w:rPr>
          <w:noProof/>
        </w:rPr>
        <w:t>(Zeitlinger et al., 2007)</w:t>
      </w:r>
      <w:r w:rsidR="00B2655B">
        <w:fldChar w:fldCharType="end"/>
      </w:r>
      <w:r w:rsidR="003670B6">
        <w:t xml:space="preserve">. These embryos generate a more homogenous population of cells, as all portions of the embryo adopt a cell type representative of the presumptive mesoderm </w:t>
      </w:r>
      <w:r w:rsidR="00B2655B">
        <w:fldChar w:fldCharType="begin"/>
      </w:r>
      <w:r w:rsidR="00B2655B">
        <w:instrText xml:space="preserve"> ADDIN EN.CITE &lt;EndNote&gt;&lt;Cite&gt;&lt;Author&gt;Schneider&lt;/Author&gt;&lt;Year&gt;1991&lt;/Year&gt;&lt;RecNum&gt;3161&lt;/RecNum&gt;&lt;DisplayText&gt;(Schneider et al., 1991)&lt;/DisplayText&gt;&lt;record&gt;&lt;rec-number&gt;3161&lt;/rec-number&gt;&lt;foreign-keys&gt;&lt;key app="EN" db-id="txpdr0vslpwzage5afxvdv2xds5vfp9zsafw" timestamp="1447060347"&gt;3161&lt;/key&gt;&lt;/foreign-keys&gt;&lt;ref-type name="Journal Article"&gt;17&lt;/ref-type&gt;&lt;contributors&gt;&lt;authors&gt;&lt;author&gt;Schneider, D. S.&lt;/author&gt;&lt;author&gt;Hudson, K. L.&lt;/author&gt;&lt;author&gt;Lin, T. Y.&lt;/author&gt;&lt;author&gt;Anderson, K. V.&lt;/author&gt;&lt;/authors&gt;&lt;/contributors&gt;&lt;auth-address&gt;Department of Molecular and Cell Biology, University of California, Berkeley 94720.&lt;/auth-address&gt;&lt;titles&gt;&lt;title&gt;Dominant and recessive mutations define functional domains of Toll, a transmembrane protein required for dorsal-ventral polarity in the Drosophila embryo&lt;/title&gt;&lt;secondary-title&gt;Genes Dev&lt;/secondary-title&gt;&lt;/titles&gt;&lt;periodical&gt;&lt;full-title&gt;Genes Dev&lt;/full-title&gt;&lt;/periodical&gt;&lt;pages&gt;797-807&lt;/pages&gt;&lt;volume&gt;5&lt;/volume&gt;&lt;number&gt;5&lt;/number&gt;&lt;keywords&gt;&lt;keyword&gt;Alleles&lt;/keyword&gt;&lt;keyword&gt;Amino Acid Sequence&lt;/keyword&gt;&lt;keyword&gt;Animals&lt;/keyword&gt;&lt;keyword&gt;Drosophila/embryology/*genetics&lt;/keyword&gt;&lt;keyword&gt;*Drosophila Proteins&lt;/keyword&gt;&lt;keyword&gt;*Genes, Dominant&lt;/keyword&gt;&lt;keyword&gt;*Genes, Recessive&lt;/keyword&gt;&lt;keyword&gt;Humans&lt;/keyword&gt;&lt;keyword&gt;Insect Hormones/*genetics&lt;/keyword&gt;&lt;keyword&gt;Membrane Proteins/*genetics&lt;/keyword&gt;&lt;keyword&gt;Molecular Sequence Data&lt;/keyword&gt;&lt;keyword&gt;*Mutation&lt;/keyword&gt;&lt;keyword&gt;Phenotype&lt;/keyword&gt;&lt;keyword&gt;*Receptors, Cell Surface&lt;/keyword&gt;&lt;keyword&gt;Receptors, Immunologic/genetics&lt;/keyword&gt;&lt;keyword&gt;Receptors, Interleukin-1&lt;/keyword&gt;&lt;keyword&gt;Sequence Homology, Nucleic Acid&lt;/keyword&gt;&lt;keyword&gt;Signal Transduction&lt;/keyword&gt;&lt;keyword&gt;Toll-Like Receptors&lt;/keyword&gt;&lt;/keywords&gt;&lt;dates&gt;&lt;year&gt;1991&lt;/year&gt;&lt;pub-dates&gt;&lt;date&gt;May&lt;/date&gt;&lt;/pub-dates&gt;&lt;/dates&gt;&lt;isbn&gt;0890-9369 (Print)&amp;#xD;0890-9369 (Linking)&lt;/isbn&gt;&lt;accession-num&gt;1827421&lt;/accession-num&gt;&lt;urls&gt;&lt;related-urls&gt;&lt;url&gt;http://www.ncbi.nlm.nih.gov/pubmed/1827421&lt;/url&gt;&lt;/related-urls&gt;&lt;/urls&gt;&lt;/record&gt;&lt;/Cite&gt;&lt;/EndNote&gt;</w:instrText>
      </w:r>
      <w:r w:rsidR="00B2655B">
        <w:fldChar w:fldCharType="separate"/>
      </w:r>
      <w:r w:rsidR="00B2655B">
        <w:rPr>
          <w:noProof/>
        </w:rPr>
        <w:t>(Schneider et al., 1991)</w:t>
      </w:r>
      <w:r w:rsidR="00B2655B">
        <w:fldChar w:fldCharType="end"/>
      </w:r>
      <w:r w:rsidR="003670B6">
        <w:t xml:space="preserve">, and so simplified the embryo-wide classification of </w:t>
      </w:r>
      <w:proofErr w:type="spellStart"/>
      <w:r w:rsidR="003670B6">
        <w:t>PolII</w:t>
      </w:r>
      <w:proofErr w:type="spellEnd"/>
      <w:r w:rsidR="003670B6">
        <w:t xml:space="preserve"> pausing state.</w:t>
      </w:r>
      <w:r w:rsidR="00641A4D">
        <w:t xml:space="preserve"> </w:t>
      </w:r>
      <w:r w:rsidR="002C43ED">
        <w:t xml:space="preserve">Our data allows us to quantify the accumulation of promoter-proximal nascent transcript at later stages of development, albeit in a more heterogeneous population of cell types. This heterogeneity limits the interpretation of Groucho’s involvement with promoter-proximal stalled polymerase, </w:t>
      </w:r>
      <w:del w:id="279" w:author="Michael Chambers" w:date="2015-11-16T01:16:00Z">
        <w:r w:rsidR="002C43ED" w:rsidDel="007D3F01">
          <w:delText xml:space="preserve">so </w:delText>
        </w:r>
      </w:del>
      <w:ins w:id="280" w:author="Michael Chambers" w:date="2015-11-16T01:16:00Z">
        <w:r w:rsidR="007D3F01">
          <w:t xml:space="preserve">as </w:t>
        </w:r>
      </w:ins>
      <w:r w:rsidR="002C43ED">
        <w:t xml:space="preserve">we can determine whether a gene is regulated by Groucho and possesses stalled </w:t>
      </w:r>
      <w:proofErr w:type="spellStart"/>
      <w:r w:rsidR="002C43ED">
        <w:t>PolII</w:t>
      </w:r>
      <w:proofErr w:type="spellEnd"/>
      <w:r w:rsidR="002C43ED">
        <w:t xml:space="preserve"> at each developmental time span, but we cannot make definite conclusions as to whether those events are </w:t>
      </w:r>
      <w:del w:id="281" w:author="Michael Chambers" w:date="2015-11-16T01:16:00Z">
        <w:r w:rsidR="002C43ED" w:rsidDel="007D3F01">
          <w:delText>related</w:delText>
        </w:r>
      </w:del>
      <w:ins w:id="282" w:author="Michael Chambers" w:date="2015-11-16T01:16:00Z">
        <w:r w:rsidR="007D3F01">
          <w:t>occurring in identical populations of cells</w:t>
        </w:r>
      </w:ins>
      <w:r w:rsidR="002C43ED">
        <w:t>. A correlation is still informative, as association of the two states potentially represents a program of regulation whereby Groucho either promotes stalling itself, or is recruited to repress genes that undergo stalling at the same developmental stage but in different tissues.</w:t>
      </w:r>
    </w:p>
    <w:p w14:paraId="2224CFA7" w14:textId="6998151F" w:rsidR="00B94878" w:rsidRPr="00E513DE" w:rsidRDefault="002C43ED" w:rsidP="00392443">
      <w:pPr>
        <w:spacing w:line="480" w:lineRule="auto"/>
      </w:pPr>
      <w:r>
        <w:tab/>
        <w:t>Focusing on genes that are responsive to increasing levels of maternal Groucho overexpression, we s</w:t>
      </w:r>
      <w:r w:rsidR="00197D12">
        <w:t xml:space="preserve">ee that at all three </w:t>
      </w:r>
      <w:proofErr w:type="spellStart"/>
      <w:r w:rsidR="00197D12">
        <w:t>timepoints</w:t>
      </w:r>
      <w:proofErr w:type="spellEnd"/>
      <w:r w:rsidR="00197D12">
        <w:t xml:space="preserve"> genes negatively regulated by increased Groucho dosage are enriched for promoter-proximal accumulation of transcript when compared both to genes up-regulated in this genetic background as well as unresponsive genes (Fig. 3-</w:t>
      </w:r>
      <w:ins w:id="283" w:author="Michael Chambers" w:date="2015-11-16T01:17:00Z">
        <w:r w:rsidR="00316053">
          <w:t>8</w:t>
        </w:r>
      </w:ins>
      <w:commentRangeStart w:id="284"/>
      <w:del w:id="285" w:author="Michael Chambers" w:date="2015-11-16T01:17:00Z">
        <w:r w:rsidR="00197D12" w:rsidDel="00316053">
          <w:delText>6</w:delText>
        </w:r>
      </w:del>
      <w:commentRangeEnd w:id="284"/>
      <w:r w:rsidR="00874239">
        <w:rPr>
          <w:rStyle w:val="CommentReference"/>
        </w:rPr>
        <w:commentReference w:id="284"/>
      </w:r>
      <w:r w:rsidR="00197D12">
        <w:t>).</w:t>
      </w:r>
    </w:p>
    <w:p w14:paraId="0A48E6C5" w14:textId="77777777" w:rsidR="00DF3BEE" w:rsidRPr="00DF3BEE" w:rsidRDefault="00DF3BEE" w:rsidP="00392443">
      <w:pPr>
        <w:pStyle w:val="BodyText"/>
        <w:spacing w:line="480" w:lineRule="auto"/>
      </w:pPr>
    </w:p>
    <w:p w14:paraId="1BBA7EE9" w14:textId="77777777" w:rsidR="004F5A7B" w:rsidRDefault="004F5A7B">
      <w:pPr>
        <w:rPr>
          <w:ins w:id="286" w:author="Michael Chambers" w:date="2015-11-17T02:22:00Z"/>
          <w:b/>
        </w:rPr>
      </w:pPr>
      <w:bookmarkStart w:id="287" w:name="discussion"/>
      <w:bookmarkEnd w:id="287"/>
      <w:ins w:id="288" w:author="Michael Chambers" w:date="2015-11-17T02:22:00Z">
        <w:r>
          <w:rPr>
            <w:b/>
          </w:rPr>
          <w:br w:type="page"/>
        </w:r>
      </w:ins>
    </w:p>
    <w:p w14:paraId="29C9B98F" w14:textId="34FAFCA1" w:rsidR="00692974" w:rsidRPr="00102D2D" w:rsidRDefault="002C6B01">
      <w:pPr>
        <w:pStyle w:val="BodyText"/>
        <w:pPrChange w:id="289" w:author="Michael Chambers" w:date="2015-11-17T02:22:00Z">
          <w:pPr>
            <w:pStyle w:val="Heading4"/>
            <w:spacing w:line="480" w:lineRule="auto"/>
          </w:pPr>
        </w:pPrChange>
      </w:pPr>
      <w:commentRangeStart w:id="290"/>
      <w:r w:rsidRPr="004F5A7B">
        <w:rPr>
          <w:b/>
          <w:rPrChange w:id="291" w:author="Michael Chambers" w:date="2015-11-17T02:22:00Z">
            <w:rPr>
              <w:b w:val="0"/>
              <w:bCs w:val="0"/>
            </w:rPr>
          </w:rPrChange>
        </w:rPr>
        <w:t>Discussion</w:t>
      </w:r>
      <w:commentRangeEnd w:id="290"/>
      <w:r w:rsidR="00C12444" w:rsidRPr="004F5A7B">
        <w:rPr>
          <w:rStyle w:val="CommentReference"/>
          <w:b/>
          <w:rPrChange w:id="292" w:author="Michael Chambers" w:date="2015-11-17T02:22:00Z">
            <w:rPr>
              <w:rStyle w:val="CommentReference"/>
            </w:rPr>
          </w:rPrChange>
        </w:rPr>
        <w:commentReference w:id="290"/>
      </w:r>
    </w:p>
    <w:p w14:paraId="51AD4C07" w14:textId="5EA206CA" w:rsidR="003A1156" w:rsidRDefault="00392443" w:rsidP="00392443">
      <w:pPr>
        <w:pStyle w:val="BodyText"/>
        <w:spacing w:line="480" w:lineRule="auto"/>
      </w:pPr>
      <w:r>
        <w:tab/>
        <w:t xml:space="preserve">Quantification of chromatin-associated pre-mRNA is a useful metric for the exploration of dynamic transcriptional systems such as the </w:t>
      </w:r>
      <w:r>
        <w:rPr>
          <w:i/>
        </w:rPr>
        <w:t xml:space="preserve">Drosophila </w:t>
      </w:r>
      <w:r>
        <w:t xml:space="preserve">embryo. The relatively high stability of the RNA Polymerase II ternary </w:t>
      </w:r>
      <w:r w:rsidR="00241459">
        <w:t xml:space="preserve">elongation </w:t>
      </w:r>
      <w:r>
        <w:t xml:space="preserve">complex facilitates the purification of </w:t>
      </w:r>
      <w:r w:rsidR="00241459">
        <w:t>nascent transcripts in a highly specific manner, thereby enabling</w:t>
      </w:r>
      <w:r>
        <w:t xml:space="preserve"> us to more thoroughly characterize the dynamics of this transcriptional system and relate aspects of gene expression to the activity of Groucho. </w:t>
      </w:r>
      <w:ins w:id="293" w:author="Michael Chambers" w:date="2015-11-16T20:25:00Z">
        <w:r w:rsidR="00D952B4">
          <w:t xml:space="preserve">We </w:t>
        </w:r>
      </w:ins>
      <w:ins w:id="294" w:author="Michael Chambers" w:date="2015-11-16T20:28:00Z">
        <w:r w:rsidR="00D952B4">
          <w:t xml:space="preserve">find that chromatin-associated RNA is enriched for nascent transcripts, as evidenced by the increase in </w:t>
        </w:r>
        <w:proofErr w:type="spellStart"/>
        <w:r w:rsidR="00D952B4">
          <w:t>unspliced</w:t>
        </w:r>
        <w:proofErr w:type="spellEnd"/>
        <w:r w:rsidR="00D952B4">
          <w:t xml:space="preserve"> </w:t>
        </w:r>
        <w:proofErr w:type="spellStart"/>
        <w:r w:rsidR="00D952B4">
          <w:t>intronic</w:t>
        </w:r>
        <w:proofErr w:type="spellEnd"/>
        <w:r w:rsidR="00D952B4">
          <w:t xml:space="preserve"> content, a 5’ bias in read density, and </w:t>
        </w:r>
      </w:ins>
      <w:ins w:id="295" w:author="Michael Chambers" w:date="2015-11-16T20:29:00Z">
        <w:r w:rsidR="00D952B4">
          <w:t>enrichment for actively transcribed genes in early stages of development.</w:t>
        </w:r>
      </w:ins>
      <w:ins w:id="296" w:author="Michael Chambers" w:date="2015-11-16T20:27:00Z">
        <w:r w:rsidR="00D952B4">
          <w:t xml:space="preserve"> </w:t>
        </w:r>
      </w:ins>
      <w:ins w:id="297" w:author="Michael Chambers" w:date="2015-11-16T20:26:00Z">
        <w:r w:rsidR="00D952B4">
          <w:t xml:space="preserve"> </w:t>
        </w:r>
      </w:ins>
      <w:del w:id="298" w:author="Michael Chambers" w:date="2015-11-16T20:29:00Z">
        <w:r w:rsidDel="00D952B4">
          <w:delText>We observed that chromatin-associated pre-mRNA exhibits a modest</w:delText>
        </w:r>
      </w:del>
      <w:ins w:id="299" w:author="Michael Chambers" w:date="2015-11-16T20:29:00Z">
        <w:r w:rsidR="00D952B4">
          <w:t>In addition to a modest</w:t>
        </w:r>
      </w:ins>
      <w:r>
        <w:t xml:space="preserve"> 5’ bias throughout the gene body</w:t>
      </w:r>
      <w:ins w:id="300" w:author="Michael Chambers" w:date="2015-11-16T20:29:00Z">
        <w:r w:rsidR="00D952B4">
          <w:t>, nascent RNA exhibits a</w:t>
        </w:r>
      </w:ins>
      <w:del w:id="301" w:author="Michael Chambers" w:date="2015-11-16T20:24:00Z">
        <w:r w:rsidDel="00D952B4">
          <w:delText>,</w:delText>
        </w:r>
      </w:del>
      <w:r>
        <w:t xml:space="preserve"> </w:t>
      </w:r>
      <w:del w:id="302" w:author="Michael Chambers" w:date="2015-11-16T20:29:00Z">
        <w:r w:rsidDel="00D952B4">
          <w:delText>with a</w:delText>
        </w:r>
      </w:del>
      <w:ins w:id="303" w:author="Michael Chambers" w:date="2015-11-16T20:29:00Z">
        <w:r w:rsidR="00D952B4">
          <w:t>significant spike in transcript density</w:t>
        </w:r>
      </w:ins>
      <w:r>
        <w:t xml:space="preserve"> </w:t>
      </w:r>
      <w:del w:id="304" w:author="Michael Chambers" w:date="2015-11-16T20:30:00Z">
        <w:r w:rsidDel="00D952B4">
          <w:delText xml:space="preserve">density spike </w:delText>
        </w:r>
      </w:del>
      <w:r>
        <w:t xml:space="preserve">at the 5’ </w:t>
      </w:r>
      <w:r w:rsidR="00241459">
        <w:t>transcription start site</w:t>
      </w:r>
      <w:ins w:id="305" w:author="Michael Chambers" w:date="2015-11-16T20:30:00Z">
        <w:r w:rsidR="00D952B4">
          <w:t>,</w:t>
        </w:r>
      </w:ins>
      <w:r>
        <w:t xml:space="preserve"> likely corresponding to nascent transcript</w:t>
      </w:r>
      <w:ins w:id="306" w:author="Michael Chambers" w:date="2015-11-16T20:30:00Z">
        <w:r w:rsidR="00D952B4">
          <w:t>s</w:t>
        </w:r>
      </w:ins>
      <w:r>
        <w:t xml:space="preserve"> locked in stalled </w:t>
      </w:r>
      <w:ins w:id="307" w:author="Michael Chambers" w:date="2015-11-16T20:30:00Z">
        <w:r w:rsidR="00D952B4">
          <w:t xml:space="preserve">or slowed </w:t>
        </w:r>
      </w:ins>
      <w:r>
        <w:t xml:space="preserve">ternary </w:t>
      </w:r>
      <w:proofErr w:type="spellStart"/>
      <w:ins w:id="308" w:author="Michael Chambers" w:date="2015-11-16T20:30:00Z">
        <w:r w:rsidR="00D952B4">
          <w:t>PolII</w:t>
        </w:r>
        <w:proofErr w:type="spellEnd"/>
        <w:r w:rsidR="00D952B4">
          <w:t xml:space="preserve"> </w:t>
        </w:r>
      </w:ins>
      <w:r>
        <w:t>complexes.</w:t>
      </w:r>
      <w:r w:rsidR="00241459">
        <w:t xml:space="preserve"> Investigations of stalled </w:t>
      </w:r>
      <w:proofErr w:type="spellStart"/>
      <w:r w:rsidR="00241459">
        <w:t>PolII</w:t>
      </w:r>
      <w:proofErr w:type="spellEnd"/>
      <w:r w:rsidR="00241459">
        <w:t xml:space="preserve"> in the embryo have previously shown that in 2-4 hour embryos, 12% of all protein-coding genes have stalled promoter-proximal </w:t>
      </w:r>
      <w:proofErr w:type="spellStart"/>
      <w:r w:rsidR="00241459">
        <w:t>PolII</w:t>
      </w:r>
      <w:proofErr w:type="spellEnd"/>
      <w:r w:rsidR="00241459">
        <w:t xml:space="preserve"> </w:t>
      </w:r>
      <w:r w:rsidR="00B2655B">
        <w:fldChar w:fldCharType="begin"/>
      </w:r>
      <w:r w:rsidR="00B2655B">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rsidR="00B2655B">
        <w:fldChar w:fldCharType="separate"/>
      </w:r>
      <w:r w:rsidR="00B2655B">
        <w:rPr>
          <w:noProof/>
        </w:rPr>
        <w:t>(Zeitlinger et al., 2007)</w:t>
      </w:r>
      <w:r w:rsidR="00B2655B">
        <w:fldChar w:fldCharType="end"/>
      </w:r>
      <w:r w:rsidR="00241459">
        <w:t>.</w:t>
      </w:r>
      <w:r>
        <w:t xml:space="preserve"> </w:t>
      </w:r>
      <w:r w:rsidR="0061791A">
        <w:t>Additionally, p</w:t>
      </w:r>
      <w:r w:rsidR="00241459">
        <w:t xml:space="preserve">urification of chromatin-associated </w:t>
      </w:r>
      <w:del w:id="309" w:author="Michael Chambers" w:date="2015-11-16T20:30:00Z">
        <w:r w:rsidR="00241459" w:rsidDel="00D952B4">
          <w:delText xml:space="preserve">short </w:delText>
        </w:r>
      </w:del>
      <w:r w:rsidR="00241459">
        <w:t xml:space="preserve">RNA from </w:t>
      </w:r>
      <w:r w:rsidR="00241459">
        <w:rPr>
          <w:i/>
        </w:rPr>
        <w:t xml:space="preserve">Drosophila </w:t>
      </w:r>
      <w:r w:rsidR="00241459">
        <w:t xml:space="preserve">S2 cells </w:t>
      </w:r>
      <w:r w:rsidR="0061791A">
        <w:t>predicted</w:t>
      </w:r>
      <w:r w:rsidR="00241459">
        <w:t xml:space="preserve"> that </w:t>
      </w:r>
      <w:r w:rsidR="0061791A">
        <w:t xml:space="preserve">30% of protein-coding genes experienced some degree of </w:t>
      </w:r>
      <w:proofErr w:type="spellStart"/>
      <w:r w:rsidR="0061791A">
        <w:t>PolII</w:t>
      </w:r>
      <w:proofErr w:type="spellEnd"/>
      <w:r w:rsidR="0061791A">
        <w:t xml:space="preserve"> pausing</w:t>
      </w:r>
      <w:ins w:id="310" w:author="Michael Chambers" w:date="2015-11-16T20:31:00Z">
        <w:r w:rsidR="00D952B4">
          <w:t>, characterized by an enrichment of 5’ transcripts</w:t>
        </w:r>
      </w:ins>
      <w:r w:rsidR="00CC25A8">
        <w:t xml:space="preserve"> </w:t>
      </w:r>
      <w:r w:rsidR="00B2655B">
        <w:fldChar w:fldCharType="begin"/>
      </w:r>
      <w:r w:rsidR="00B2655B">
        <w:instrText xml:space="preserve"> ADDIN EN.CITE &lt;EndNote&gt;&lt;Cite&gt;&lt;Author&gt;Nechaev&lt;/Author&gt;&lt;Year&gt;2010&lt;/Year&gt;&lt;RecNum&gt;3006&lt;/RecNum&gt;&lt;DisplayText&gt;(Nechaev et al., 2010)&lt;/DisplayText&gt;&lt;record&gt;&lt;rec-number&gt;3006&lt;/rec-number&gt;&lt;foreign-keys&gt;&lt;key app="EN" db-id="txpdr0vslpwzage5afxvdv2xds5vfp9zsafw" timestamp="1435089952"&gt;3006&lt;/key&gt;&lt;/foreign-keys&gt;&lt;ref-type name="Journal Article"&gt;17&lt;/ref-type&gt;&lt;contributors&gt;&lt;authors&gt;&lt;author&gt;Nechaev, S&lt;/author&gt;&lt;author&gt;Fargo, D C&lt;/author&gt;&lt;author&gt;dos Santos, G&lt;/author&gt;&lt;author&gt;Liu, L&lt;/author&gt;&lt;author&gt;Gao, Y&lt;/author&gt;&lt;author&gt;Adelman, K&lt;/author&gt;&lt;/authors&gt;&lt;/contributors&gt;&lt;titles&gt;&lt;title&gt;Global Analysis of Short RNAs Reveals Widespread Promoter-Proximal Stalling and Arrest of Pol II in Drosophila&lt;/title&gt;&lt;secondary-title&gt;Science&lt;/secondary-title&gt;&lt;/titles&gt;&lt;periodical&gt;&lt;full-title&gt;Science&lt;/full-title&gt;&lt;/periodical&gt;&lt;pages&gt;335-338&lt;/pages&gt;&lt;volume&gt;327&lt;/volume&gt;&lt;number&gt;5963&lt;/number&gt;&lt;dates&gt;&lt;year&gt;2010&lt;/year&gt;&lt;pub-dates&gt;&lt;date&gt;Feb 14&lt;/date&gt;&lt;/pub-dates&gt;&lt;/dates&gt;&lt;label&gt;r07297&lt;/label&gt;&lt;urls&gt;&lt;related-urls&gt;&lt;url&gt;http://www.sciencemag.org/cgi/doi/10.1126/science.1181421&lt;/url&gt;&lt;/related-urls&gt;&lt;pdf-urls&gt;&lt;url&gt;file://localhost/Users/mike/Documents/Papers2/Articles/2010/Nechaev/Nechaev-2010-Science-Global%20Analysis%20of%20Short%20RNAs%20Reveals%20Widespread%20Promoter-Proximal%20Stalling%20and%20Arrest%20of%20Pol%20II%20in%20Drosophila.pdf&lt;/url&gt;&lt;/pdf-urls&gt;&lt;/urls&gt;&lt;custom3&gt;papers2://publication/uuid/7272A173-2BF9-473C-9B7B-32BD4BA8AC9A&lt;/custom3&gt;&lt;electronic-resource-num&gt;10.1126/science.1181421&lt;/electronic-resource-num&gt;&lt;language&gt;English&lt;/language&gt;&lt;/record&gt;&lt;/Cite&gt;&lt;/EndNote&gt;</w:instrText>
      </w:r>
      <w:r w:rsidR="00B2655B">
        <w:fldChar w:fldCharType="separate"/>
      </w:r>
      <w:r w:rsidR="00B2655B">
        <w:rPr>
          <w:noProof/>
        </w:rPr>
        <w:t>(Nechaev et al., 2010)</w:t>
      </w:r>
      <w:r w:rsidR="00B2655B">
        <w:fldChar w:fldCharType="end"/>
      </w:r>
      <w:r w:rsidR="0061791A">
        <w:t xml:space="preserve">. </w:t>
      </w:r>
    </w:p>
    <w:p w14:paraId="0FE7CE31" w14:textId="55A8E690" w:rsidR="00452672" w:rsidRDefault="00452672" w:rsidP="00392443">
      <w:pPr>
        <w:pStyle w:val="BodyText"/>
        <w:spacing w:line="480" w:lineRule="auto"/>
        <w:rPr>
          <w:ins w:id="311" w:author="Michael Chambers" w:date="2015-11-16T20:40:00Z"/>
        </w:rPr>
      </w:pPr>
      <w:r>
        <w:tab/>
        <w:t xml:space="preserve">The manner in which </w:t>
      </w:r>
      <w:proofErr w:type="spellStart"/>
      <w:r>
        <w:t>PolII</w:t>
      </w:r>
      <w:proofErr w:type="spellEnd"/>
      <w:r>
        <w:t xml:space="preserve"> pausing is utilized to regulate transcription remains poorly understood, though multiple non-exclusive mechanisms have been proposed, </w:t>
      </w:r>
      <w:del w:id="312" w:author="Michael Chambers" w:date="2015-11-16T20:31:00Z">
        <w:r w:rsidR="00974AF4" w:rsidDel="00D952B4">
          <w:delText>(</w:delText>
        </w:r>
        <w:r w:rsidDel="00D952B4">
          <w:delText xml:space="preserve">reviewed </w:delText>
        </w:r>
      </w:del>
      <w:r w:rsidR="00B2655B">
        <w:fldChar w:fldCharType="begin"/>
      </w:r>
      <w:r w:rsidR="00B2655B">
        <w:instrText xml:space="preserve"> ADDIN EN.CITE &lt;EndNote&gt;&lt;Cite&gt;&lt;Author&gt;Adelman&lt;/Author&gt;&lt;Year&gt;2012&lt;/Year&gt;&lt;RecNum&gt;3165&lt;/RecNum&gt;&lt;DisplayText&gt;(Adelman and Lis, 2012)&lt;/DisplayText&gt;&lt;record&gt;&lt;rec-number&gt;3165&lt;/rec-number&gt;&lt;foreign-keys&gt;&lt;key app="EN" db-id="txpdr0vslpwzage5afxvdv2xds5vfp9zsafw" timestamp="1447067529"&gt;3165&lt;/key&gt;&lt;/foreign-keys&gt;&lt;ref-type name="Journal Article"&gt;17&lt;/ref-type&gt;&lt;contributors&gt;&lt;authors&gt;&lt;author&gt;Adelman, K.&lt;/author&gt;&lt;author&gt;Lis, J. T.&lt;/author&gt;&lt;/authors&gt;&lt;/contributors&gt;&lt;auth-address&gt;Laboratory of Molecular Carcinogenesis, National Institute of Environmental Health Sciences, Research Triangle Park, North Carolina 27709, USA. adelmank@niehs.nih.gov&lt;/auth-address&gt;&lt;titles&gt;&lt;title&gt;Promoter-proximal pausing of RNA polymerase II: emerging roles in metazoans&lt;/title&gt;&lt;secondary-title&gt;Nat Rev Genet&lt;/secondary-title&gt;&lt;/titles&gt;&lt;periodical&gt;&lt;full-title&gt;Nat Rev Genet&lt;/full-title&gt;&lt;/periodical&gt;&lt;pages&gt;720-31&lt;/pages&gt;&lt;volume&gt;13&lt;/volume&gt;&lt;number&gt;10&lt;/number&gt;&lt;keywords&gt;&lt;keyword&gt;Animals&lt;/keyword&gt;&lt;keyword&gt;Binding Sites&lt;/keyword&gt;&lt;keyword&gt;Gene Expression Regulation/genetics&lt;/keyword&gt;&lt;keyword&gt;Humans&lt;/keyword&gt;&lt;keyword&gt;Models, Biological&lt;/keyword&gt;&lt;keyword&gt;*Promoter Regions, Genetic/genetics&lt;/keyword&gt;&lt;keyword&gt;Protein Binding/physiology&lt;/keyword&gt;&lt;keyword&gt;RNA Polymerase II/*metabolism/*physiology&lt;/keyword&gt;&lt;keyword&gt;Regulatory Sequences, Nucleic Acid/genetics/physiology&lt;/keyword&gt;&lt;keyword&gt;Transcription, Genetic/physiology&lt;/keyword&gt;&lt;/keywords&gt;&lt;dates&gt;&lt;year&gt;2012&lt;/year&gt;&lt;pub-dates&gt;&lt;date&gt;Oct&lt;/date&gt;&lt;/pub-dates&gt;&lt;/dates&gt;&lt;isbn&gt;1471-0064 (Electronic)&amp;#xD;1471-0056 (Linking)&lt;/isbn&gt;&lt;accession-num&gt;22986266&lt;/accession-num&gt;&lt;urls&gt;&lt;related-urls&gt;&lt;url&gt;http://www.ncbi.nlm.nih.gov/pubmed/22986266&lt;/url&gt;&lt;/related-urls&gt;&lt;/urls&gt;&lt;custom2&gt;PMC3552498&lt;/custom2&gt;&lt;electronic-resource-num&gt;10.1038/nrg3293&lt;/electronic-resource-num&gt;&lt;/record&gt;&lt;/Cite&gt;&lt;/EndNote&gt;</w:instrText>
      </w:r>
      <w:r w:rsidR="00B2655B">
        <w:fldChar w:fldCharType="separate"/>
      </w:r>
      <w:r w:rsidR="00B2655B">
        <w:rPr>
          <w:noProof/>
        </w:rPr>
        <w:t>(Adelman and Lis, 2012)</w:t>
      </w:r>
      <w:r w:rsidR="00B2655B">
        <w:fldChar w:fldCharType="end"/>
      </w:r>
      <w:del w:id="313" w:author="Michael Chambers" w:date="2015-11-16T20:31:00Z">
        <w:r w:rsidR="0093726A" w:rsidDel="00D952B4">
          <w:delText>)</w:delText>
        </w:r>
      </w:del>
      <w:r w:rsidR="0093726A">
        <w:t>.</w:t>
      </w:r>
      <w:r>
        <w:t xml:space="preserve"> </w:t>
      </w:r>
      <w:r w:rsidR="00F37FD0">
        <w:t xml:space="preserve">One of these mechanisms </w:t>
      </w:r>
      <w:r>
        <w:t xml:space="preserve">posits that sustained </w:t>
      </w:r>
      <w:r w:rsidR="00974AF4">
        <w:t xml:space="preserve">or transient pausing facilitates the participation of </w:t>
      </w:r>
      <w:r w:rsidR="00F37FD0">
        <w:t>additional</w:t>
      </w:r>
      <w:r w:rsidR="00974AF4">
        <w:t xml:space="preserve"> regulatory elements in the determination of transcriptional activity</w:t>
      </w:r>
      <w:r w:rsidR="00C16C79">
        <w:t xml:space="preserve"> </w:t>
      </w:r>
      <w:r w:rsidR="00B2655B">
        <w:fldChar w:fldCharType="begin"/>
      </w:r>
      <w:r w:rsidR="00B2655B">
        <w:instrText xml:space="preserve"> ADDIN EN.CITE &lt;EndNote&gt;&lt;Cite&gt;&lt;Author&gt;Nechaev&lt;/Author&gt;&lt;Year&gt;2008&lt;/Year&gt;&lt;RecNum&gt;3162&lt;/RecNum&gt;&lt;DisplayText&gt;(Nechaev and Adelman, 2008)&lt;/DisplayText&gt;&lt;record&gt;&lt;rec-number&gt;3162&lt;/rec-number&gt;&lt;foreign-keys&gt;&lt;key app="EN" db-id="txpdr0vslpwzage5afxvdv2xds5vfp9zsafw" timestamp="1447066640"&gt;3162&lt;/key&gt;&lt;/foreign-keys&gt;&lt;ref-type name="Journal Article"&gt;17&lt;/ref-type&gt;&lt;contributors&gt;&lt;authors&gt;&lt;author&gt;Nechaev, S.&lt;/author&gt;&lt;author&gt;Adelman, K.&lt;/author&gt;&lt;/authors&gt;&lt;/contributors&gt;&lt;auth-address&gt;Laboratory of Molecular Carcinogenesis, National Institute of Environmental Health Sciences, National Institutes of Health, Research Triangle Park, North Carolina 27709, USA. nechaevs@niehs.nih.gov&lt;/auth-address&gt;&lt;titles&gt;&lt;title&gt;Promoter-proximal Pol II: when stalling speeds things up&lt;/title&gt;&lt;secondary-title&gt;Cell Cycle&lt;/secondary-title&gt;&lt;/titles&gt;&lt;periodical&gt;&lt;full-title&gt;Cell Cycle&lt;/full-title&gt;&lt;/periodical&gt;&lt;pages&gt;1539-44&lt;/pages&gt;&lt;volume&gt;7&lt;/volume&gt;&lt;number&gt;11&lt;/number&gt;&lt;keywords&gt;&lt;keyword&gt;Animals&lt;/keyword&gt;&lt;keyword&gt;Drosophila&lt;/keyword&gt;&lt;keyword&gt;Gene Expression Regulation/*physiology&lt;/keyword&gt;&lt;keyword&gt;*Models, Biological&lt;/keyword&gt;&lt;keyword&gt;Promoter Regions, Genetic/*physiology&lt;/keyword&gt;&lt;keyword&gt;RNA Polymerase II/genetics/*metabolism&lt;/keyword&gt;&lt;keyword&gt;Transcription, Genetic/*physiology&lt;/keyword&gt;&lt;/keywords&gt;&lt;dates&gt;&lt;year&gt;2008&lt;/year&gt;&lt;pub-dates&gt;&lt;date&gt;Jun 1&lt;/date&gt;&lt;/pub-dates&gt;&lt;/dates&gt;&lt;isbn&gt;1551-4005 (Electronic)&amp;#xD;1551-4005 (Linking)&lt;/isbn&gt;&lt;accession-num&gt;18469524&lt;/accession-num&gt;&lt;urls&gt;&lt;related-urls&gt;&lt;url&gt;http://www.ncbi.nlm.nih.gov/pubmed/18469524&lt;/url&gt;&lt;/related-urls&gt;&lt;/urls&gt;&lt;/record&gt;&lt;/Cite&gt;&lt;/EndNote&gt;</w:instrText>
      </w:r>
      <w:r w:rsidR="00B2655B">
        <w:fldChar w:fldCharType="separate"/>
      </w:r>
      <w:r w:rsidR="00B2655B">
        <w:rPr>
          <w:noProof/>
        </w:rPr>
        <w:t>(Nechaev and Adelman, 2008)</w:t>
      </w:r>
      <w:r w:rsidR="00B2655B">
        <w:fldChar w:fldCharType="end"/>
      </w:r>
      <w:r w:rsidR="00974AF4">
        <w:t xml:space="preserve">. This allows the expression level of a gene to be regulated through multiple, independent pathways, </w:t>
      </w:r>
      <w:r w:rsidR="00F37FD0">
        <w:t>potentially at the behest of independent signaling pathways</w:t>
      </w:r>
      <w:r w:rsidR="00C16C79">
        <w:t xml:space="preserve"> </w:t>
      </w:r>
      <w:r w:rsidR="00B2655B">
        <w:fldChar w:fldCharType="begin">
          <w:fldData xml:space="preserve">PEVuZE5vdGU+PENpdGU+PEF1dGhvcj5CbGF1PC9BdXRob3I+PFllYXI+MTk5NjwvWWVhcj48UmVj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</w:fldData>
        </w:fldChar>
      </w:r>
      <w:r w:rsidR="00B2655B">
        <w:instrText xml:space="preserve"> ADDIN EN.CITE </w:instrText>
      </w:r>
      <w:r w:rsidR="00B2655B">
        <w:fldChar w:fldCharType="begin">
          <w:fldData xml:space="preserve">PEVuZE5vdGU+PENpdGU+PEF1dGhvcj5CbGF1PC9BdXRob3I+PFllYXI+MTk5NjwvWWVhcj48UmVj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</w:fldData>
        </w:fldChar>
      </w:r>
      <w:r w:rsidR="00B2655B">
        <w:instrText xml:space="preserve"> ADDIN EN.CITE.DATA </w:instrText>
      </w:r>
      <w:r w:rsidR="00B2655B">
        <w:fldChar w:fldCharType="end"/>
      </w:r>
      <w:r w:rsidR="00B2655B">
        <w:fldChar w:fldCharType="separate"/>
      </w:r>
      <w:r w:rsidR="00B2655B">
        <w:rPr>
          <w:noProof/>
        </w:rPr>
        <w:t>(Blau et al., 1996)</w:t>
      </w:r>
      <w:r w:rsidR="00B2655B">
        <w:fldChar w:fldCharType="end"/>
      </w:r>
      <w:r w:rsidR="00F37FD0">
        <w:t xml:space="preserve">. Combinatorial control of gene expression is a common regulatory motif in eukaryotes, so it is feasible that the capability to exert influence over expression both before the </w:t>
      </w:r>
      <w:r w:rsidR="00C16C79">
        <w:t xml:space="preserve">assembly of the </w:t>
      </w:r>
      <w:proofErr w:type="spellStart"/>
      <w:r w:rsidR="00C16C79">
        <w:t>PolII</w:t>
      </w:r>
      <w:proofErr w:type="spellEnd"/>
      <w:r w:rsidR="00C16C79">
        <w:t xml:space="preserve"> complex as well as</w:t>
      </w:r>
      <w:r w:rsidR="00F37FD0">
        <w:t xml:space="preserve"> after transcription has began would be useful in such scenarios.</w:t>
      </w:r>
      <w:r w:rsidR="00561695">
        <w:t xml:space="preserve"> </w:t>
      </w:r>
      <w:r w:rsidR="00427CB5">
        <w:t xml:space="preserve">Members of the </w:t>
      </w:r>
      <w:proofErr w:type="spellStart"/>
      <w:r w:rsidR="00427CB5">
        <w:t>Rel</w:t>
      </w:r>
      <w:proofErr w:type="spellEnd"/>
      <w:r w:rsidR="00427CB5">
        <w:t xml:space="preserve"> family of transcription factors, of which the Groucho-</w:t>
      </w:r>
      <w:proofErr w:type="spellStart"/>
      <w:r w:rsidR="00427CB5">
        <w:t>interactor</w:t>
      </w:r>
      <w:proofErr w:type="spellEnd"/>
      <w:r w:rsidR="00427CB5">
        <w:t xml:space="preserve"> Dorsal is a member, have been found to promote both </w:t>
      </w:r>
      <w:proofErr w:type="spellStart"/>
      <w:r w:rsidR="00427CB5">
        <w:t>PolII</w:t>
      </w:r>
      <w:proofErr w:type="spellEnd"/>
      <w:r w:rsidR="00427CB5">
        <w:t xml:space="preserve"> pausing and release in mammals </w:t>
      </w:r>
      <w:r w:rsidR="00B2655B">
        <w:fldChar w:fldCharType="begin">
          <w:fldData xml:space="preserve">PEVuZE5vdGU+PENpdGU+PEF1dGhvcj5CYXJib3JpYzwvQXV0aG9yPjxZZWFyPjIwMDE8L1llYXI+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</w:fldData>
        </w:fldChar>
      </w:r>
      <w:r w:rsidR="00B2655B">
        <w:instrText xml:space="preserve"> ADDIN EN.CITE </w:instrText>
      </w:r>
      <w:r w:rsidR="00B2655B">
        <w:fldChar w:fldCharType="begin">
          <w:fldData xml:space="preserve">PEVuZE5vdGU+PENpdGU+PEF1dGhvcj5CYXJib3JpYzwvQXV0aG9yPjxZZWFyPjIwMDE8L1llYXI+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</w:fldData>
        </w:fldChar>
      </w:r>
      <w:r w:rsidR="00B2655B">
        <w:instrText xml:space="preserve"> ADDIN EN.CITE.DATA </w:instrText>
      </w:r>
      <w:r w:rsidR="00B2655B">
        <w:fldChar w:fldCharType="end"/>
      </w:r>
      <w:r w:rsidR="00B2655B">
        <w:fldChar w:fldCharType="separate"/>
      </w:r>
      <w:r w:rsidR="00B2655B">
        <w:rPr>
          <w:noProof/>
        </w:rPr>
        <w:t>(Barboric et al., 2001)</w:t>
      </w:r>
      <w:r w:rsidR="00B2655B">
        <w:fldChar w:fldCharType="end"/>
      </w:r>
      <w:r w:rsidR="00427CB5">
        <w:t>.</w:t>
      </w:r>
    </w:p>
    <w:p w14:paraId="76F11C40" w14:textId="0F12D7F8" w:rsidR="0029217D" w:rsidRDefault="00234863">
      <w:pPr>
        <w:pStyle w:val="BodyText"/>
        <w:spacing w:line="480" w:lineRule="auto"/>
        <w:rPr>
          <w:ins w:id="314" w:author="Michael Chambers" w:date="2015-11-16T21:35:00Z"/>
        </w:rPr>
      </w:pPr>
      <w:ins w:id="315" w:author="Michael Chambers" w:date="2015-11-16T20:40:00Z">
        <w:r>
          <w:tab/>
          <w:t xml:space="preserve">We find that Groucho-regulated genes are enriched for paused </w:t>
        </w:r>
        <w:proofErr w:type="spellStart"/>
        <w:r>
          <w:t>PolII</w:t>
        </w:r>
        <w:proofErr w:type="spellEnd"/>
        <w:r>
          <w:t xml:space="preserve"> </w:t>
        </w:r>
      </w:ins>
      <w:ins w:id="316" w:author="Michael Chambers" w:date="2015-11-16T20:41:00Z">
        <w:r>
          <w:t xml:space="preserve">in the early embryo, and that this correlation applies to both genes bound by </w:t>
        </w:r>
        <w:proofErr w:type="spellStart"/>
        <w:r>
          <w:t>Gro</w:t>
        </w:r>
        <w:proofErr w:type="spellEnd"/>
        <w:r>
          <w:t xml:space="preserve"> </w:t>
        </w:r>
      </w:ins>
      <w:ins w:id="317" w:author="Michael Chambers" w:date="2015-11-16T20:46:00Z">
        <w:r>
          <w:t xml:space="preserve">at each time window, </w:t>
        </w:r>
      </w:ins>
      <w:ins w:id="318" w:author="Michael Chambers" w:date="2015-11-16T20:41:00Z">
        <w:r>
          <w:t>as well as ge</w:t>
        </w:r>
        <w:r w:rsidR="00403370">
          <w:t xml:space="preserve">nes differentially expressed in </w:t>
        </w:r>
        <w:proofErr w:type="spellStart"/>
        <w:r w:rsidR="00403370">
          <w:t>Gro</w:t>
        </w:r>
      </w:ins>
      <w:proofErr w:type="spellEnd"/>
      <w:ins w:id="319" w:author="Michael Chambers" w:date="2015-11-16T20:46:00Z">
        <w:r>
          <w:rPr>
            <w:i/>
          </w:rPr>
          <w:t xml:space="preserve"> </w:t>
        </w:r>
        <w:r w:rsidR="00E55905">
          <w:t xml:space="preserve">loss-of-function </w:t>
        </w:r>
      </w:ins>
      <w:ins w:id="320" w:author="Michael Chambers" w:date="2015-11-16T20:47:00Z">
        <w:r w:rsidR="00E55905">
          <w:t xml:space="preserve">and gain-of-function </w:t>
        </w:r>
      </w:ins>
      <w:ins w:id="321" w:author="Michael Chambers" w:date="2015-11-16T20:46:00Z">
        <w:r w:rsidR="005740A5">
          <w:t>embryos.</w:t>
        </w:r>
      </w:ins>
      <w:ins w:id="322" w:author="Michael Chambers" w:date="2015-11-16T21:00:00Z">
        <w:r w:rsidR="005740A5">
          <w:t xml:space="preserve"> In </w:t>
        </w:r>
        <w:proofErr w:type="spellStart"/>
        <w:r w:rsidR="005740A5">
          <w:t>Gro</w:t>
        </w:r>
        <w:proofErr w:type="spellEnd"/>
        <w:r w:rsidR="005740A5">
          <w:t xml:space="preserve"> loss-of-function embryos, </w:t>
        </w:r>
      </w:ins>
      <w:ins w:id="323" w:author="Michael Chambers" w:date="2015-11-16T21:34:00Z">
        <w:r w:rsidR="0029217D">
          <w:t xml:space="preserve">up-regulated </w:t>
        </w:r>
      </w:ins>
      <w:ins w:id="324" w:author="Michael Chambers" w:date="2015-11-16T21:35:00Z">
        <w:r w:rsidR="0029217D">
          <w:t xml:space="preserve">genes are enriched for stalled </w:t>
        </w:r>
        <w:proofErr w:type="spellStart"/>
        <w:r w:rsidR="0029217D">
          <w:t>PolII</w:t>
        </w:r>
        <w:proofErr w:type="spellEnd"/>
        <w:r w:rsidR="0029217D">
          <w:t xml:space="preserve">, while down-regulated genes are enriched for active </w:t>
        </w:r>
        <w:proofErr w:type="spellStart"/>
        <w:r w:rsidR="0029217D">
          <w:t>PolII</w:t>
        </w:r>
        <w:proofErr w:type="spellEnd"/>
        <w:r w:rsidR="0029217D">
          <w:t xml:space="preserve">. The converse is true in embryos overexpressing Gro. </w:t>
        </w:r>
      </w:ins>
      <w:proofErr w:type="spellStart"/>
      <w:ins w:id="325" w:author="Michael Chambers" w:date="2015-11-16T21:36:00Z">
        <w:r w:rsidR="0029217D">
          <w:t>PolII</w:t>
        </w:r>
        <w:proofErr w:type="spellEnd"/>
        <w:r w:rsidR="0029217D">
          <w:t xml:space="preserve"> stalling in embryos has been hypothesized to </w:t>
        </w:r>
      </w:ins>
      <w:ins w:id="326" w:author="Michael Chambers" w:date="2015-11-16T21:37:00Z">
        <w:r w:rsidR="0029217D">
          <w:t>enable</w:t>
        </w:r>
      </w:ins>
      <w:ins w:id="327" w:author="Michael Chambers" w:date="2015-11-16T21:36:00Z">
        <w:r w:rsidR="0029217D">
          <w:t xml:space="preserve"> the </w:t>
        </w:r>
      </w:ins>
      <w:ins w:id="328" w:author="Michael Chambers" w:date="2015-11-16T21:49:00Z">
        <w:r w:rsidR="00550208">
          <w:t xml:space="preserve">rapid, </w:t>
        </w:r>
      </w:ins>
      <w:ins w:id="329" w:author="Michael Chambers" w:date="2015-11-16T21:36:00Z">
        <w:r w:rsidR="0029217D">
          <w:t xml:space="preserve">synchronous activation of genes across the embryo, as </w:t>
        </w:r>
      </w:ins>
      <w:ins w:id="330" w:author="Michael Chambers" w:date="2015-11-16T21:37:00Z">
        <w:r w:rsidR="0029217D">
          <w:t xml:space="preserve">opposed to stochastic activation observed from genes lacking poised </w:t>
        </w:r>
        <w:proofErr w:type="spellStart"/>
        <w:r w:rsidR="0029217D">
          <w:t>PolII</w:t>
        </w:r>
      </w:ins>
      <w:proofErr w:type="spellEnd"/>
      <w:ins w:id="331" w:author="Michael Chambers" w:date="2015-11-16T21:38:00Z">
        <w:r w:rsidR="0029217D">
          <w:t xml:space="preserve"> </w:t>
        </w:r>
      </w:ins>
      <w:r w:rsidR="00B2655B">
        <w:fldChar w:fldCharType="begin"/>
      </w:r>
      <w:r w:rsidR="00B2655B">
        <w:instrText xml:space="preserve"> ADDIN EN.CITE &lt;EndNote&gt;&lt;Cite&gt;&lt;Author&gt;Boettiger&lt;/Author&gt;&lt;Year&gt;2009&lt;/Year&gt;&lt;RecNum&gt;3191&lt;/RecNum&gt;&lt;DisplayText&gt;(Boettiger and Levine, 2009)&lt;/DisplayText&gt;&lt;record&gt;&lt;rec-number&gt;3191&lt;/rec-number&gt;&lt;foreign-keys&gt;&lt;key app="EN" db-id="txpdr0vslpwzage5afxvdv2xds5vfp9zsafw" timestamp="1447735163"&gt;3191&lt;/key&gt;&lt;/foreign-keys&gt;&lt;ref-type name="Journal Article"&gt;17&lt;/ref-type&gt;&lt;contributors&gt;&lt;authors&gt;&lt;author&gt;Boettiger, A. N.&lt;/author&gt;&lt;author&gt;Levine, M.&lt;/author&gt;&lt;/authors&gt;&lt;/contributors&gt;&lt;auth-address&gt;Biophysics Program, University of California, Berkeley, CA 94720, USA.&lt;/auth-address&gt;&lt;titles&gt;&lt;title&gt;Synchronous and stochastic patterns of gene activation in the Drosophila embryo&lt;/title&gt;&lt;secondary-title&gt;Science&lt;/secondary-title&gt;&lt;/titles&gt;&lt;periodical&gt;&lt;full-title&gt;Science&lt;/full-title&gt;&lt;/periodical&gt;&lt;pages&gt;471-3&lt;/pages&gt;&lt;volume&gt;325&lt;/volume&gt;&lt;number&gt;5939&lt;/number&gt;&lt;keywords&gt;&lt;keyword&gt;Animals&lt;/keyword&gt;&lt;keyword&gt;Drosophila/*genetics&lt;/keyword&gt;&lt;keyword&gt;Embryo, Nonmammalian&lt;/keyword&gt;&lt;keyword&gt;*Gene Expression Regulation, Developmental&lt;/keyword&gt;&lt;keyword&gt;Genes, Insect&lt;/keyword&gt;&lt;keyword&gt;RNA Polymerase II/metabolism&lt;/keyword&gt;&lt;keyword&gt;Stochastic Processes&lt;/keyword&gt;&lt;keyword&gt;*Transcriptional Activation&lt;/keyword&gt;&lt;/keywords&gt;&lt;dates&gt;&lt;year&gt;2009&lt;/year&gt;&lt;pub-dates&gt;&lt;date&gt;Jul 24&lt;/date&gt;&lt;/pub-dates&gt;&lt;/dates&gt;&lt;isbn&gt;1095-9203 (Electronic)&amp;#xD;0036-8075 (Linking)&lt;/isbn&gt;&lt;accession-num&gt;19628867&lt;/accession-num&gt;&lt;urls&gt;&lt;related-urls&gt;&lt;url&gt;http://www.ncbi.nlm.nih.gov/pubmed/19628867&lt;/url&gt;&lt;/related-urls&gt;&lt;/urls&gt;&lt;custom2&gt;PMC4280267&lt;/custom2&gt;&lt;electronic-resource-num&gt;10.1126/science.1173976&lt;/electronic-resource-num&gt;&lt;/record&gt;&lt;/Cite&gt;&lt;/EndNote&gt;</w:instrText>
      </w:r>
      <w:r w:rsidR="00B2655B">
        <w:fldChar w:fldCharType="separate"/>
      </w:r>
      <w:r w:rsidR="00B2655B">
        <w:rPr>
          <w:noProof/>
        </w:rPr>
        <w:t>(Boettiger and Levine, 2009)</w:t>
      </w:r>
      <w:r w:rsidR="00B2655B">
        <w:fldChar w:fldCharType="end"/>
      </w:r>
      <w:ins w:id="332" w:author="Michael Chambers" w:date="2015-11-16T21:37:00Z">
        <w:r w:rsidR="0029217D">
          <w:t>.</w:t>
        </w:r>
      </w:ins>
      <w:ins w:id="333" w:author="Michael Chambers" w:date="2015-11-16T21:39:00Z">
        <w:r w:rsidR="00C60DD4">
          <w:t xml:space="preserve"> </w:t>
        </w:r>
      </w:ins>
      <w:ins w:id="334" w:author="Michael Chambers" w:date="2015-11-16T21:44:00Z">
        <w:r w:rsidR="00550208">
          <w:t xml:space="preserve">Given that </w:t>
        </w:r>
      </w:ins>
      <w:ins w:id="335" w:author="Michael Chambers" w:date="2015-11-16T21:39:00Z">
        <w:r w:rsidR="00550208">
          <w:t>g</w:t>
        </w:r>
        <w:r w:rsidR="00C60DD4">
          <w:t xml:space="preserve">enes possessing stalled </w:t>
        </w:r>
        <w:proofErr w:type="spellStart"/>
        <w:r w:rsidR="00C60DD4">
          <w:t>PolII</w:t>
        </w:r>
        <w:proofErr w:type="spellEnd"/>
        <w:r w:rsidR="00C60DD4">
          <w:t xml:space="preserve"> </w:t>
        </w:r>
      </w:ins>
      <w:ins w:id="336" w:author="Michael Chambers" w:date="2015-11-16T21:44:00Z">
        <w:r w:rsidR="00550208">
          <w:t>often continue to be expressed at high levels</w:t>
        </w:r>
      </w:ins>
      <w:ins w:id="337" w:author="Michael Chambers" w:date="2015-11-16T21:47:00Z">
        <w:r w:rsidR="00550208">
          <w:t xml:space="preserve"> </w:t>
        </w:r>
      </w:ins>
      <w:r w:rsidR="00B2655B">
        <w:fldChar w:fldCharType="begin">
          <w:fldData xml:space="preserve">PEVuZE5vdGU+PENpdGU+PEF1dGhvcj5Sb3VndmllPC9BdXRob3I+PFllYXI+MTk5MDwvWWVhcj48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</w:fldData>
        </w:fldChar>
      </w:r>
      <w:r w:rsidR="00B2655B">
        <w:instrText xml:space="preserve"> ADDIN EN.CITE </w:instrText>
      </w:r>
      <w:r w:rsidR="00B2655B">
        <w:fldChar w:fldCharType="begin">
          <w:fldData xml:space="preserve">PEVuZE5vdGU+PENpdGU+PEF1dGhvcj5Sb3VndmllPC9BdXRob3I+PFllYXI+MTk5MDwvWWVhcj48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</w:fldData>
        </w:fldChar>
      </w:r>
      <w:r w:rsidR="00B2655B">
        <w:instrText xml:space="preserve"> ADDIN EN.CITE.DATA </w:instrText>
      </w:r>
      <w:r w:rsidR="00B2655B">
        <w:fldChar w:fldCharType="end"/>
      </w:r>
      <w:r w:rsidR="00B2655B">
        <w:fldChar w:fldCharType="separate"/>
      </w:r>
      <w:r w:rsidR="00B2655B">
        <w:rPr>
          <w:noProof/>
        </w:rPr>
        <w:t>(Nechaev and Adelman, 2008; Rougvie and Lis, 1990)</w:t>
      </w:r>
      <w:r w:rsidR="00B2655B">
        <w:fldChar w:fldCharType="end"/>
      </w:r>
      <w:ins w:id="338" w:author="Michael Chambers" w:date="2015-11-16T21:44:00Z">
        <w:r w:rsidR="00550208">
          <w:t xml:space="preserve">, </w:t>
        </w:r>
      </w:ins>
      <w:proofErr w:type="spellStart"/>
      <w:ins w:id="339" w:author="Michael Chambers" w:date="2015-11-16T21:51:00Z">
        <w:r w:rsidR="00325FB4">
          <w:t>PolII</w:t>
        </w:r>
        <w:proofErr w:type="spellEnd"/>
        <w:r w:rsidR="00325FB4">
          <w:t xml:space="preserve"> </w:t>
        </w:r>
      </w:ins>
      <w:ins w:id="340" w:author="Michael Chambers" w:date="2015-11-16T21:44:00Z">
        <w:r w:rsidR="00550208">
          <w:t xml:space="preserve">stalling in </w:t>
        </w:r>
        <w:proofErr w:type="spellStart"/>
        <w:r w:rsidR="00550208">
          <w:t>Gro</w:t>
        </w:r>
        <w:proofErr w:type="spellEnd"/>
        <w:r w:rsidR="00550208">
          <w:t>-regulated genes may</w:t>
        </w:r>
      </w:ins>
      <w:ins w:id="341" w:author="Michael Chambers" w:date="2015-11-16T21:49:00Z">
        <w:r w:rsidR="00550208">
          <w:t xml:space="preserve"> </w:t>
        </w:r>
      </w:ins>
      <w:ins w:id="342" w:author="Michael Chambers" w:date="2015-11-16T21:50:00Z">
        <w:r w:rsidR="00550208">
          <w:t xml:space="preserve">not be a primary mechanism of repression, but instead </w:t>
        </w:r>
      </w:ins>
      <w:ins w:id="343" w:author="Michael Chambers" w:date="2015-11-16T21:55:00Z">
        <w:r w:rsidR="00325FB4">
          <w:t>indicate</w:t>
        </w:r>
      </w:ins>
      <w:ins w:id="344" w:author="Michael Chambers" w:date="2015-11-16T21:50:00Z">
        <w:r w:rsidR="00325FB4">
          <w:t xml:space="preserve"> </w:t>
        </w:r>
      </w:ins>
      <w:ins w:id="345" w:author="Michael Chambers" w:date="2015-11-16T21:51:00Z">
        <w:r w:rsidR="00325FB4">
          <w:t xml:space="preserve">that these genes are primed for rapid activation once </w:t>
        </w:r>
        <w:proofErr w:type="spellStart"/>
        <w:r w:rsidR="00325FB4">
          <w:t>Gro</w:t>
        </w:r>
        <w:proofErr w:type="spellEnd"/>
        <w:r w:rsidR="00325FB4">
          <w:t>-mediated repression is relieved.</w:t>
        </w:r>
      </w:ins>
      <w:ins w:id="346" w:author="Michael Chambers" w:date="2015-11-16T21:50:00Z">
        <w:r w:rsidR="00325FB4">
          <w:t xml:space="preserve"> </w:t>
        </w:r>
      </w:ins>
      <w:ins w:id="347" w:author="Michael Chambers" w:date="2015-11-16T21:56:00Z">
        <w:r w:rsidR="00325FB4">
          <w:t xml:space="preserve">The ability </w:t>
        </w:r>
      </w:ins>
      <w:ins w:id="348" w:author="Michael Chambers" w:date="2015-11-16T21:57:00Z">
        <w:r w:rsidR="00325FB4">
          <w:t>of</w:t>
        </w:r>
      </w:ins>
      <w:ins w:id="349" w:author="Michael Chambers" w:date="2015-11-16T21:56:00Z">
        <w:r w:rsidR="00325FB4">
          <w:t xml:space="preserve"> </w:t>
        </w:r>
        <w:proofErr w:type="spellStart"/>
        <w:r w:rsidR="00325FB4">
          <w:t>Gro</w:t>
        </w:r>
        <w:proofErr w:type="spellEnd"/>
        <w:r w:rsidR="00325FB4">
          <w:t xml:space="preserve">-mediated repression to be rapidly </w:t>
        </w:r>
      </w:ins>
      <w:ins w:id="350" w:author="Michael Chambers" w:date="2015-11-16T21:57:00Z">
        <w:r w:rsidR="00325FB4">
          <w:t xml:space="preserve">reversible may </w:t>
        </w:r>
      </w:ins>
      <w:ins w:id="351" w:author="Michael Chambers" w:date="2015-11-16T21:58:00Z">
        <w:r w:rsidR="00325FB4">
          <w:t>be</w:t>
        </w:r>
      </w:ins>
      <w:ins w:id="352" w:author="Michael Chambers" w:date="2015-11-16T21:57:00Z">
        <w:r w:rsidR="00325FB4">
          <w:t xml:space="preserve"> an important </w:t>
        </w:r>
      </w:ins>
      <w:ins w:id="353" w:author="Michael Chambers" w:date="2015-11-16T21:58:00Z">
        <w:r w:rsidR="00325FB4">
          <w:t>aspect</w:t>
        </w:r>
      </w:ins>
      <w:ins w:id="354" w:author="Michael Chambers" w:date="2015-11-16T21:57:00Z">
        <w:r w:rsidR="00325FB4">
          <w:t xml:space="preserve"> of its activity </w:t>
        </w:r>
      </w:ins>
      <w:ins w:id="355" w:author="Michael Chambers" w:date="2015-11-16T21:58:00Z">
        <w:r w:rsidR="00325FB4">
          <w:t>in the</w:t>
        </w:r>
      </w:ins>
      <w:ins w:id="356" w:author="Michael Chambers" w:date="2015-11-16T21:57:00Z">
        <w:r w:rsidR="00325FB4">
          <w:t xml:space="preserve"> </w:t>
        </w:r>
      </w:ins>
      <w:ins w:id="357" w:author="Michael Chambers" w:date="2015-11-16T21:58:00Z">
        <w:r w:rsidR="00325FB4">
          <w:t>embryo.</w:t>
        </w:r>
      </w:ins>
    </w:p>
    <w:p w14:paraId="6CACF977" w14:textId="2FE68E26" w:rsidR="00614BCE" w:rsidRDefault="00614BCE">
      <w:pPr>
        <w:rPr>
          <w:ins w:id="358" w:author="Michael Chambers" w:date="2015-11-16T23:03:00Z"/>
        </w:rPr>
      </w:pPr>
      <w:ins w:id="359" w:author="Michael Chambers" w:date="2015-11-16T23:03:00Z">
        <w:r>
          <w:br w:type="page"/>
        </w:r>
      </w:ins>
    </w:p>
    <w:p w14:paraId="75291694" w14:textId="77777777" w:rsidR="00614BCE" w:rsidRPr="00FA3AF4" w:rsidRDefault="00614BCE" w:rsidP="00614BCE">
      <w:pPr>
        <w:spacing w:line="480" w:lineRule="auto"/>
        <w:rPr>
          <w:ins w:id="360" w:author="Michael Chambers" w:date="2015-11-16T23:03:00Z"/>
        </w:rPr>
      </w:pPr>
      <w:ins w:id="361" w:author="Michael Chambers" w:date="2015-11-16T23:03:00Z">
        <w:r>
          <w:rPr>
            <w:b/>
          </w:rPr>
          <w:t xml:space="preserve">Figure 3-1. RNA enriched for nascent transcripts was isolated from the chromatin fraction of fractionated embryos. (A) </w:t>
        </w:r>
        <w:r>
          <w:t xml:space="preserve">A typical fractionation resulted in a chromatin fraction enriched for proteins consistent with </w:t>
        </w:r>
        <w:r>
          <w:rPr>
            <w:i/>
          </w:rPr>
          <w:t xml:space="preserve">Drosophila </w:t>
        </w:r>
        <w:r>
          <w:t xml:space="preserve">histone cores. </w:t>
        </w:r>
        <w:r>
          <w:rPr>
            <w:b/>
          </w:rPr>
          <w:t xml:space="preserve">(B) </w:t>
        </w:r>
        <w:r>
          <w:t xml:space="preserve">Fractionation was confirmed via </w:t>
        </w:r>
        <w:proofErr w:type="spellStart"/>
        <w:r>
          <w:t>immunoblot</w:t>
        </w:r>
        <w:proofErr w:type="spellEnd"/>
        <w:r>
          <w:t xml:space="preserve">. Chromatin fractions were enriched for the histone H3 (green) and depleted for tubulin, which is predominately cytoplasmic (red).  </w:t>
        </w:r>
        <w:r>
          <w:rPr>
            <w:b/>
          </w:rPr>
          <w:t xml:space="preserve"> </w:t>
        </w:r>
      </w:ins>
    </w:p>
    <w:p w14:paraId="44541C3C" w14:textId="77777777" w:rsidR="00614BCE" w:rsidRDefault="00614BCE" w:rsidP="00614BCE">
      <w:pPr>
        <w:spacing w:line="480" w:lineRule="auto"/>
        <w:rPr>
          <w:ins w:id="362" w:author="Michael Chambers" w:date="2015-11-16T23:03:00Z"/>
          <w:b/>
        </w:rPr>
      </w:pPr>
      <w:ins w:id="363" w:author="Michael Chambers" w:date="2015-11-16T23:03:00Z">
        <w:r>
          <w:rPr>
            <w:b/>
          </w:rPr>
          <w:br w:type="page"/>
        </w:r>
      </w:ins>
    </w:p>
    <w:p w14:paraId="69CBF5FF" w14:textId="77777777" w:rsidR="00614BCE" w:rsidRDefault="00614BCE" w:rsidP="00614BCE">
      <w:pPr>
        <w:rPr>
          <w:ins w:id="364" w:author="Michael Chambers" w:date="2015-11-16T23:03:00Z"/>
          <w:b/>
        </w:rPr>
      </w:pPr>
      <w:ins w:id="365" w:author="Michael Chambers" w:date="2015-11-16T23:03:00Z">
        <w:r>
          <w:rPr>
            <w:b/>
          </w:rPr>
          <w:t>Fig. 3-1</w:t>
        </w:r>
        <w:r>
          <w:rPr>
            <w:b/>
            <w:noProof/>
            <w:rPrChange w:id="366">
              <w:rPr>
                <w:noProof/>
              </w:rPr>
            </w:rPrChange>
          </w:rPr>
          <w:drawing>
            <wp:inline distT="0" distB="0" distL="0" distR="0" wp14:anchorId="2C547CA9" wp14:editId="403F24C7">
              <wp:extent cx="5939155" cy="7684770"/>
              <wp:effectExtent l="0" t="0" r="0" b="0"/>
              <wp:docPr id="2" name="Picture 2" descr="ch3_nascent.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3_nascent.figures.split.1.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ins>
    </w:p>
    <w:p w14:paraId="50A92D6C" w14:textId="77777777" w:rsidR="00614BCE" w:rsidRDefault="00614BCE" w:rsidP="00614BCE">
      <w:pPr>
        <w:rPr>
          <w:ins w:id="367" w:author="Michael Chambers" w:date="2015-11-16T23:03:00Z"/>
          <w:b/>
        </w:rPr>
      </w:pPr>
      <w:ins w:id="368" w:author="Michael Chambers" w:date="2015-11-16T23:03:00Z">
        <w:r>
          <w:rPr>
            <w:b/>
          </w:rPr>
          <w:br w:type="page"/>
        </w:r>
      </w:ins>
    </w:p>
    <w:p w14:paraId="054076C2" w14:textId="77777777" w:rsidR="00614BCE" w:rsidRPr="003E5B8F" w:rsidRDefault="00614BCE" w:rsidP="00614BCE">
      <w:pPr>
        <w:spacing w:line="480" w:lineRule="auto"/>
        <w:rPr>
          <w:ins w:id="369" w:author="Michael Chambers" w:date="2015-11-16T23:03:00Z"/>
        </w:rPr>
      </w:pPr>
      <w:ins w:id="370" w:author="Michael Chambers" w:date="2015-11-16T23:03:00Z">
        <w:r>
          <w:rPr>
            <w:b/>
          </w:rPr>
          <w:t xml:space="preserve">Figure 3-2. Nascent RNA is enriched for reads originating from the 5’ end of transcripts and depleted for 3’ transcript reads. </w:t>
        </w:r>
        <w:r>
          <w:t xml:space="preserve">The distribution of </w:t>
        </w:r>
        <w:proofErr w:type="spellStart"/>
        <w:r>
          <w:t>mappable</w:t>
        </w:r>
        <w:proofErr w:type="spellEnd"/>
        <w:r>
          <w:t xml:space="preserve"> sequencing reads generated via RNA-</w:t>
        </w:r>
        <w:proofErr w:type="spellStart"/>
        <w:r>
          <w:t>seq</w:t>
        </w:r>
        <w:proofErr w:type="spellEnd"/>
        <w:r>
          <w:t xml:space="preserve"> of chromatin-associated RNA was calculated for each expressed gene. Gene distributions were then normalized for total gene length and expression level. The resulting </w:t>
        </w:r>
        <w:proofErr w:type="spellStart"/>
        <w:r>
          <w:t>metagene</w:t>
        </w:r>
        <w:proofErr w:type="spellEnd"/>
        <w:r>
          <w:t xml:space="preserve"> distribution shows a strong increase in read density arising from 5’ portions of expressed genes, consistent with the isolation of incompletely transcribed transcripts.</w:t>
        </w:r>
      </w:ins>
    </w:p>
    <w:p w14:paraId="1518A0E2" w14:textId="77777777" w:rsidR="00614BCE" w:rsidRDefault="00614BCE" w:rsidP="00614BCE">
      <w:pPr>
        <w:spacing w:line="480" w:lineRule="auto"/>
        <w:rPr>
          <w:ins w:id="371" w:author="Michael Chambers" w:date="2015-11-16T23:03:00Z"/>
          <w:b/>
        </w:rPr>
      </w:pPr>
      <w:ins w:id="372" w:author="Michael Chambers" w:date="2015-11-16T23:03:00Z">
        <w:r>
          <w:rPr>
            <w:b/>
          </w:rPr>
          <w:br w:type="page"/>
        </w:r>
      </w:ins>
    </w:p>
    <w:p w14:paraId="6CE0BE9D" w14:textId="77777777" w:rsidR="00614BCE" w:rsidRDefault="00614BCE" w:rsidP="00614BCE">
      <w:pPr>
        <w:rPr>
          <w:ins w:id="373" w:author="Michael Chambers" w:date="2015-11-16T23:03:00Z"/>
          <w:b/>
        </w:rPr>
      </w:pPr>
      <w:ins w:id="374" w:author="Michael Chambers" w:date="2015-11-16T23:03:00Z">
        <w:r>
          <w:rPr>
            <w:b/>
          </w:rPr>
          <w:t>Fig. 3-2</w:t>
        </w:r>
        <w:r>
          <w:rPr>
            <w:b/>
            <w:noProof/>
            <w:rPrChange w:id="375">
              <w:rPr>
                <w:noProof/>
              </w:rPr>
            </w:rPrChange>
          </w:rPr>
          <w:drawing>
            <wp:inline distT="0" distB="0" distL="0" distR="0" wp14:anchorId="5172C7C6" wp14:editId="3B66DCD5">
              <wp:extent cx="5939155" cy="7684770"/>
              <wp:effectExtent l="0" t="0" r="0" b="0"/>
              <wp:docPr id="11" name="Picture 11" descr="ch3_nascent.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3_nascent.figures.split.2.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ins>
    </w:p>
    <w:p w14:paraId="04FD75F0" w14:textId="77777777" w:rsidR="00614BCE" w:rsidRDefault="00614BCE" w:rsidP="00614BCE">
      <w:pPr>
        <w:rPr>
          <w:ins w:id="376" w:author="Michael Chambers" w:date="2015-11-16T23:03:00Z"/>
          <w:b/>
        </w:rPr>
      </w:pPr>
      <w:ins w:id="377" w:author="Michael Chambers" w:date="2015-11-16T23:03:00Z">
        <w:r>
          <w:rPr>
            <w:b/>
          </w:rPr>
          <w:br w:type="page"/>
        </w:r>
      </w:ins>
    </w:p>
    <w:p w14:paraId="0AA2370E" w14:textId="6A25D3BA" w:rsidR="00614BCE" w:rsidRPr="00995092" w:rsidRDefault="00614BCE" w:rsidP="00614BCE">
      <w:pPr>
        <w:spacing w:line="480" w:lineRule="auto"/>
        <w:rPr>
          <w:ins w:id="378" w:author="Michael Chambers" w:date="2015-11-16T23:03:00Z"/>
        </w:rPr>
      </w:pPr>
      <w:ins w:id="379" w:author="Michael Chambers" w:date="2015-11-16T23:03:00Z">
        <w:r>
          <w:rPr>
            <w:b/>
          </w:rPr>
          <w:t xml:space="preserve">Figure 3-3. Chromatin-associated RNAs are enriched for </w:t>
        </w:r>
        <w:proofErr w:type="spellStart"/>
        <w:r>
          <w:rPr>
            <w:b/>
          </w:rPr>
          <w:t>unspliced</w:t>
        </w:r>
        <w:proofErr w:type="spellEnd"/>
        <w:r>
          <w:rPr>
            <w:b/>
          </w:rPr>
          <w:t xml:space="preserve"> introns. </w:t>
        </w:r>
        <w:proofErr w:type="spellStart"/>
        <w:r>
          <w:t>Cotranscriptional</w:t>
        </w:r>
        <w:proofErr w:type="spellEnd"/>
        <w:r>
          <w:t xml:space="preserve"> splicing is widespread in </w:t>
        </w:r>
        <w:r>
          <w:rPr>
            <w:i/>
          </w:rPr>
          <w:t xml:space="preserve">Drosophila, </w:t>
        </w:r>
        <w:r>
          <w:t xml:space="preserve">with the majority of introns being </w:t>
        </w:r>
        <w:proofErr w:type="spellStart"/>
        <w:r>
          <w:t>cotranscriptionally</w:t>
        </w:r>
        <w:proofErr w:type="spellEnd"/>
        <w:r>
          <w:t xml:space="preserve"> processed; some introns are known to be spliced post-transcriptionally </w:t>
        </w:r>
      </w:ins>
      <w:r w:rsidR="00B2655B">
        <w:fldChar w:fldCharType="begin"/>
      </w:r>
      <w:r w:rsidR="00B2655B">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rsidR="00B2655B">
        <w:fldChar w:fldCharType="separate"/>
      </w:r>
      <w:r w:rsidR="00B2655B">
        <w:rPr>
          <w:noProof/>
        </w:rPr>
        <w:t>(Khodor et al., 2011)</w:t>
      </w:r>
      <w:r w:rsidR="00B2655B">
        <w:fldChar w:fldCharType="end"/>
      </w:r>
      <w:ins w:id="380" w:author="Michael Chambers" w:date="2015-11-16T23:03:00Z">
        <w:r>
          <w:t xml:space="preserve">. Chromatin-associated RNA remains enriched for </w:t>
        </w:r>
        <w:proofErr w:type="spellStart"/>
        <w:r>
          <w:t>intronic</w:t>
        </w:r>
        <w:proofErr w:type="spellEnd"/>
        <w:r>
          <w:t xml:space="preserve"> content compared to </w:t>
        </w:r>
        <w:proofErr w:type="gramStart"/>
        <w:r>
          <w:t>poly(</w:t>
        </w:r>
        <w:proofErr w:type="gramEnd"/>
        <w:r>
          <w:t xml:space="preserve">A)-selected mRNA obtained at the same embryonic stages. Over twice as much chromatin-associated RNA maps to </w:t>
        </w:r>
        <w:proofErr w:type="spellStart"/>
        <w:r>
          <w:t>intronic</w:t>
        </w:r>
        <w:proofErr w:type="spellEnd"/>
        <w:r>
          <w:t xml:space="preserve"> sequences as compared to </w:t>
        </w:r>
        <w:proofErr w:type="gramStart"/>
        <w:r>
          <w:t>poly(</w:t>
        </w:r>
        <w:proofErr w:type="gramEnd"/>
        <w:r>
          <w:t xml:space="preserve">A)-selected (35% vs. 13%), indicating that these samples are enriched for nascent transcripts. </w:t>
        </w:r>
      </w:ins>
    </w:p>
    <w:p w14:paraId="0C26D6C7" w14:textId="77777777" w:rsidR="00614BCE" w:rsidRDefault="00614BCE" w:rsidP="00614BCE">
      <w:pPr>
        <w:spacing w:line="480" w:lineRule="auto"/>
        <w:rPr>
          <w:ins w:id="381" w:author="Michael Chambers" w:date="2015-11-16T23:03:00Z"/>
          <w:b/>
        </w:rPr>
      </w:pPr>
      <w:ins w:id="382" w:author="Michael Chambers" w:date="2015-11-16T23:03:00Z">
        <w:r>
          <w:rPr>
            <w:b/>
          </w:rPr>
          <w:br w:type="page"/>
        </w:r>
      </w:ins>
    </w:p>
    <w:p w14:paraId="490A36BB" w14:textId="77777777" w:rsidR="00614BCE" w:rsidRPr="00F558A3" w:rsidRDefault="00614BCE" w:rsidP="00614BCE">
      <w:pPr>
        <w:rPr>
          <w:ins w:id="383" w:author="Michael Chambers" w:date="2015-11-16T23:03:00Z"/>
          <w:b/>
        </w:rPr>
      </w:pPr>
      <w:ins w:id="384" w:author="Michael Chambers" w:date="2015-11-16T23:03:00Z">
        <w:r>
          <w:rPr>
            <w:b/>
          </w:rPr>
          <w:t>Fig. 3-3</w:t>
        </w:r>
        <w:r>
          <w:rPr>
            <w:b/>
            <w:noProof/>
            <w:rPrChange w:id="385">
              <w:rPr>
                <w:noProof/>
              </w:rPr>
            </w:rPrChange>
          </w:rPr>
          <w:drawing>
            <wp:inline distT="0" distB="0" distL="0" distR="0" wp14:anchorId="7432B26A" wp14:editId="57F380F2">
              <wp:extent cx="5939155" cy="7684770"/>
              <wp:effectExtent l="0" t="0" r="0" b="0"/>
              <wp:docPr id="12" name="Picture 12" descr="ch3_nascent.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3.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ins>
    </w:p>
    <w:p w14:paraId="27E284BE" w14:textId="77777777" w:rsidR="00614BCE" w:rsidRDefault="00614BCE" w:rsidP="00614BCE">
      <w:pPr>
        <w:rPr>
          <w:ins w:id="386" w:author="Michael Chambers" w:date="2015-11-16T23:03:00Z"/>
          <w:b/>
        </w:rPr>
      </w:pPr>
    </w:p>
    <w:p w14:paraId="380B3A93" w14:textId="77777777" w:rsidR="00614BCE" w:rsidRPr="000D231F" w:rsidRDefault="00614BCE" w:rsidP="00614BCE">
      <w:pPr>
        <w:spacing w:line="480" w:lineRule="auto"/>
        <w:rPr>
          <w:ins w:id="387" w:author="Michael Chambers" w:date="2015-11-16T23:03:00Z"/>
          <w:b/>
        </w:rPr>
      </w:pPr>
      <w:ins w:id="388" w:author="Michael Chambers" w:date="2015-11-16T23:03:00Z">
        <w:r>
          <w:rPr>
            <w:b/>
          </w:rPr>
          <w:br w:type="page"/>
          <w:t xml:space="preserve">Figure 3-4. Chromatin-associated RNA samples present a significantly different transcriptional profile in comparison to </w:t>
        </w:r>
        <w:proofErr w:type="gramStart"/>
        <w:r>
          <w:rPr>
            <w:b/>
          </w:rPr>
          <w:t>poly(</w:t>
        </w:r>
        <w:proofErr w:type="gramEnd"/>
        <w:r>
          <w:rPr>
            <w:b/>
          </w:rPr>
          <w:t xml:space="preserve">A)-selected RNA. </w:t>
        </w:r>
        <w:r>
          <w:t>Principal component analysis was performed to compare nascent-</w:t>
        </w:r>
        <w:proofErr w:type="spellStart"/>
        <w:r>
          <w:t>seq</w:t>
        </w:r>
        <w:proofErr w:type="spellEnd"/>
        <w:r>
          <w:t xml:space="preserve"> </w:t>
        </w:r>
        <w:proofErr w:type="spellStart"/>
        <w:r>
          <w:t>transcriptome</w:t>
        </w:r>
        <w:proofErr w:type="spellEnd"/>
        <w:r>
          <w:t xml:space="preserve"> profiles to the </w:t>
        </w:r>
        <w:proofErr w:type="gramStart"/>
        <w:r>
          <w:t>wild-type</w:t>
        </w:r>
        <w:proofErr w:type="gramEnd"/>
        <w:r>
          <w:t xml:space="preserve"> and </w:t>
        </w:r>
        <w:proofErr w:type="spellStart"/>
        <w:r>
          <w:t>Gro</w:t>
        </w:r>
        <w:proofErr w:type="spellEnd"/>
        <w:r>
          <w:t xml:space="preserve"> mutant embryos presented in Chapter II. This technique allows the visualization of global correlation of largely multidimensional data in two dimensions. Each point represents a </w:t>
        </w:r>
        <w:proofErr w:type="spellStart"/>
        <w:r>
          <w:t>transcriptome</w:t>
        </w:r>
        <w:proofErr w:type="spellEnd"/>
        <w:r>
          <w:t xml:space="preserve"> profile (normalized expression level across all expressed genes). The distance between two points is inversely proportional to the overall similarity of those two points (closer = more similar). The procedure defines the two axes to encompass the largest variance between samples. This analysis indicates that nascent-</w:t>
        </w:r>
        <w:proofErr w:type="spellStart"/>
        <w:r>
          <w:t>seq</w:t>
        </w:r>
        <w:proofErr w:type="spellEnd"/>
        <w:r>
          <w:t xml:space="preserve"> samples differ significantly from </w:t>
        </w:r>
        <w:proofErr w:type="gramStart"/>
        <w:r>
          <w:t>poly(</w:t>
        </w:r>
        <w:proofErr w:type="gramEnd"/>
        <w:r>
          <w:t>A)+ RNA-</w:t>
        </w:r>
        <w:proofErr w:type="spellStart"/>
        <w:r>
          <w:t>seq</w:t>
        </w:r>
        <w:proofErr w:type="spellEnd"/>
        <w:r>
          <w:t xml:space="preserve"> samples, with the x-axis discriminating the two types of RNA. The y-axis encompasses the second largest contributor of variance between samples, in this case the developmental stage of the </w:t>
        </w:r>
        <w:proofErr w:type="spellStart"/>
        <w:r>
          <w:t>transcriptome</w:t>
        </w:r>
        <w:proofErr w:type="spellEnd"/>
        <w:r>
          <w:t xml:space="preserve"> being profiled.</w:t>
        </w:r>
      </w:ins>
    </w:p>
    <w:p w14:paraId="21D2F32B" w14:textId="77777777" w:rsidR="00614BCE" w:rsidRDefault="00614BCE" w:rsidP="00614BCE">
      <w:pPr>
        <w:spacing w:line="480" w:lineRule="auto"/>
        <w:rPr>
          <w:ins w:id="389" w:author="Michael Chambers" w:date="2015-11-16T23:03:00Z"/>
          <w:b/>
        </w:rPr>
      </w:pPr>
      <w:ins w:id="390" w:author="Michael Chambers" w:date="2015-11-16T23:03:00Z">
        <w:r>
          <w:rPr>
            <w:b/>
          </w:rPr>
          <w:br w:type="page"/>
        </w:r>
      </w:ins>
    </w:p>
    <w:p w14:paraId="34C78353" w14:textId="77777777" w:rsidR="00614BCE" w:rsidRDefault="00614BCE" w:rsidP="00614BCE">
      <w:pPr>
        <w:rPr>
          <w:ins w:id="391" w:author="Michael Chambers" w:date="2015-11-16T23:03:00Z"/>
          <w:b/>
        </w:rPr>
      </w:pPr>
      <w:ins w:id="392" w:author="Michael Chambers" w:date="2015-11-16T23:03:00Z">
        <w:r>
          <w:rPr>
            <w:b/>
          </w:rPr>
          <w:t>Fig. 3-4</w:t>
        </w:r>
        <w:r>
          <w:rPr>
            <w:b/>
            <w:noProof/>
            <w:rPrChange w:id="393">
              <w:rPr>
                <w:noProof/>
              </w:rPr>
            </w:rPrChange>
          </w:rPr>
          <w:drawing>
            <wp:inline distT="0" distB="0" distL="0" distR="0" wp14:anchorId="33A6A83E" wp14:editId="1B9134AF">
              <wp:extent cx="5943600" cy="7683500"/>
              <wp:effectExtent l="0" t="0" r="0" b="0"/>
              <wp:docPr id="10" name="Picture 10" descr="ch3_nascent.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3_nascent.figures.split.4.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ins>
    </w:p>
    <w:p w14:paraId="6505E4A9" w14:textId="77777777" w:rsidR="00614BCE" w:rsidRDefault="00614BCE" w:rsidP="00614BCE">
      <w:pPr>
        <w:rPr>
          <w:ins w:id="394" w:author="Michael Chambers" w:date="2015-11-16T23:03:00Z"/>
          <w:b/>
        </w:rPr>
      </w:pPr>
      <w:ins w:id="395" w:author="Michael Chambers" w:date="2015-11-16T23:03:00Z">
        <w:r>
          <w:rPr>
            <w:b/>
          </w:rPr>
          <w:br w:type="page"/>
        </w:r>
      </w:ins>
    </w:p>
    <w:p w14:paraId="2E221B9C" w14:textId="77777777" w:rsidR="00614BCE" w:rsidRPr="00370B0A" w:rsidRDefault="00614BCE" w:rsidP="00614BCE">
      <w:pPr>
        <w:spacing w:line="480" w:lineRule="auto"/>
        <w:rPr>
          <w:ins w:id="396" w:author="Michael Chambers" w:date="2015-11-16T23:03:00Z"/>
        </w:rPr>
      </w:pPr>
      <w:ins w:id="397" w:author="Michael Chambers" w:date="2015-11-16T23:03:00Z">
        <w:r>
          <w:rPr>
            <w:b/>
          </w:rPr>
          <w:t xml:space="preserve">Figure 3-5. A small number of transcripts are significantly over-represented in chromatin-associated RNA. </w:t>
        </w:r>
        <w:r>
          <w:t>The nascent-</w:t>
        </w:r>
        <w:proofErr w:type="spellStart"/>
        <w:r>
          <w:t>seq</w:t>
        </w:r>
        <w:proofErr w:type="spellEnd"/>
        <w:r>
          <w:t xml:space="preserve"> and </w:t>
        </w:r>
        <w:proofErr w:type="gramStart"/>
        <w:r>
          <w:t>poly(</w:t>
        </w:r>
        <w:proofErr w:type="gramEnd"/>
        <w:r>
          <w:t>A)+ RNA-</w:t>
        </w:r>
        <w:proofErr w:type="spellStart"/>
        <w:r>
          <w:t>seq</w:t>
        </w:r>
        <w:proofErr w:type="spellEnd"/>
        <w:r>
          <w:t xml:space="preserve"> expression levels of all annotated genes in wild-type embryos were normalized via the FPKM method. This normalization method accounts both for differences in library size, as well as the length of each gene, such that the expression levels of different genes in different samples are meaningfully comparable. Each point corresponds to a gene expressed in both samples, with the color gradient representing the squared ratio of nascent-</w:t>
        </w:r>
        <w:proofErr w:type="spellStart"/>
        <w:r>
          <w:t>seq</w:t>
        </w:r>
        <w:proofErr w:type="spellEnd"/>
        <w:r>
          <w:t xml:space="preserve"> FPKM to </w:t>
        </w:r>
        <w:proofErr w:type="gramStart"/>
        <w:r>
          <w:t>poly(</w:t>
        </w:r>
        <w:proofErr w:type="gramEnd"/>
        <w:r>
          <w:t>A)+ FPKM; blue indicating a larger disparity in expression value. Many genes exhibit significant changes in transcript level, with a small number of genes (dark blue) corresponding to several RNA species highly overrepresented in the nascent-</w:t>
        </w:r>
        <w:proofErr w:type="spellStart"/>
        <w:r>
          <w:t>seq</w:t>
        </w:r>
        <w:proofErr w:type="spellEnd"/>
        <w:r>
          <w:t xml:space="preserve"> </w:t>
        </w:r>
        <w:proofErr w:type="spellStart"/>
        <w:r>
          <w:t>transcriptomes</w:t>
        </w:r>
        <w:proofErr w:type="spellEnd"/>
        <w:r>
          <w:t xml:space="preserve">. </w:t>
        </w:r>
      </w:ins>
    </w:p>
    <w:p w14:paraId="6D89FEF2" w14:textId="77777777" w:rsidR="00614BCE" w:rsidRDefault="00614BCE" w:rsidP="00614BCE">
      <w:pPr>
        <w:spacing w:line="480" w:lineRule="auto"/>
        <w:rPr>
          <w:ins w:id="398" w:author="Michael Chambers" w:date="2015-11-16T23:03:00Z"/>
          <w:b/>
        </w:rPr>
      </w:pPr>
      <w:ins w:id="399" w:author="Michael Chambers" w:date="2015-11-16T23:03:00Z">
        <w:r>
          <w:rPr>
            <w:b/>
          </w:rPr>
          <w:br w:type="page"/>
        </w:r>
      </w:ins>
    </w:p>
    <w:p w14:paraId="62066A7F" w14:textId="77777777" w:rsidR="00614BCE" w:rsidRDefault="00614BCE" w:rsidP="00614BCE">
      <w:pPr>
        <w:rPr>
          <w:ins w:id="400" w:author="Michael Chambers" w:date="2015-11-16T23:03:00Z"/>
          <w:b/>
        </w:rPr>
      </w:pPr>
      <w:ins w:id="401" w:author="Michael Chambers" w:date="2015-11-16T23:03:00Z">
        <w:r>
          <w:rPr>
            <w:b/>
          </w:rPr>
          <w:t>Fig. 3-5</w:t>
        </w:r>
        <w:r>
          <w:rPr>
            <w:b/>
            <w:noProof/>
            <w:rPrChange w:id="402">
              <w:rPr>
                <w:noProof/>
              </w:rPr>
            </w:rPrChange>
          </w:rPr>
          <w:drawing>
            <wp:inline distT="0" distB="0" distL="0" distR="0" wp14:anchorId="2C9ECF1A" wp14:editId="637BF4C1">
              <wp:extent cx="5943600" cy="7683500"/>
              <wp:effectExtent l="0" t="0" r="0" b="0"/>
              <wp:docPr id="3" name="Picture 3" descr="ch3_nascent.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3.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ins>
    </w:p>
    <w:p w14:paraId="2B306939" w14:textId="77777777" w:rsidR="00614BCE" w:rsidRDefault="00614BCE" w:rsidP="00614BCE">
      <w:pPr>
        <w:rPr>
          <w:ins w:id="403" w:author="Michael Chambers" w:date="2015-11-16T23:03:00Z"/>
          <w:b/>
        </w:rPr>
      </w:pPr>
      <w:ins w:id="404" w:author="Michael Chambers" w:date="2015-11-16T23:03:00Z">
        <w:r>
          <w:rPr>
            <w:b/>
          </w:rPr>
          <w:br w:type="page"/>
        </w:r>
      </w:ins>
    </w:p>
    <w:p w14:paraId="7B417670" w14:textId="77777777" w:rsidR="00614BCE" w:rsidRDefault="00614BCE" w:rsidP="00614BCE">
      <w:pPr>
        <w:spacing w:line="480" w:lineRule="auto"/>
        <w:rPr>
          <w:ins w:id="405" w:author="Michael Chambers" w:date="2015-11-16T23:03:00Z"/>
          <w:b/>
        </w:rPr>
      </w:pPr>
      <w:ins w:id="406" w:author="Michael Chambers" w:date="2015-11-16T23:03:00Z">
        <w:r>
          <w:rPr>
            <w:b/>
          </w:rPr>
          <w:t xml:space="preserve">Figure 3.6. Nascent transcript abundance differs broadly from mature </w:t>
        </w:r>
        <w:proofErr w:type="spellStart"/>
        <w:r>
          <w:rPr>
            <w:b/>
          </w:rPr>
          <w:t>polyadenylated</w:t>
        </w:r>
        <w:proofErr w:type="spellEnd"/>
        <w:r>
          <w:rPr>
            <w:b/>
          </w:rPr>
          <w:t xml:space="preserve"> transcripts. (A) </w:t>
        </w:r>
        <w:r>
          <w:t xml:space="preserve">Comparison of normalized transcript abundance between nascent and </w:t>
        </w:r>
        <w:proofErr w:type="gramStart"/>
        <w:r>
          <w:t>poly(</w:t>
        </w:r>
        <w:proofErr w:type="gramEnd"/>
        <w:r>
          <w:t xml:space="preserve">A)+ RNA reveals 40-50% of transcripts are either over- or under-represented in nascent samples compared to mature mRNA across all </w:t>
        </w:r>
        <w:proofErr w:type="spellStart"/>
        <w:r>
          <w:t>timepoints</w:t>
        </w:r>
        <w:proofErr w:type="spellEnd"/>
        <w:r>
          <w:t xml:space="preserve">. </w:t>
        </w:r>
        <w:r>
          <w:rPr>
            <w:b/>
          </w:rPr>
          <w:t xml:space="preserve">(B) </w:t>
        </w:r>
        <w:r>
          <w:t xml:space="preserve">Over- and under-represented transcripts from the first </w:t>
        </w:r>
        <w:proofErr w:type="spellStart"/>
        <w:r>
          <w:t>timepoint</w:t>
        </w:r>
        <w:proofErr w:type="spellEnd"/>
        <w:r>
          <w:t xml:space="preserve"> were analyzed for enrichment of spatial expression categories (</w:t>
        </w:r>
        <w:proofErr w:type="spellStart"/>
        <w:r>
          <w:t>ImaGo</w:t>
        </w:r>
        <w:proofErr w:type="spellEnd"/>
        <w:r>
          <w:t xml:space="preserve"> Database, Berkeley Drosophila Genome Project). Over half of under-represented transcripts are classified as being primarily maternally deposited. These transcripts are already present in the embryo and are often not significantly </w:t>
        </w:r>
        <w:proofErr w:type="spellStart"/>
        <w:r>
          <w:t>zygotically</w:t>
        </w:r>
        <w:proofErr w:type="spellEnd"/>
        <w:r>
          <w:t xml:space="preserve"> transcribed, and so should be under-represented in nascent RNA. Transcripts over-represented in nascent RNA are enriched for categories of </w:t>
        </w:r>
        <w:proofErr w:type="gramStart"/>
        <w:r>
          <w:t>spatially-restricted</w:t>
        </w:r>
        <w:proofErr w:type="gramEnd"/>
        <w:r>
          <w:t xml:space="preserve"> expression within the embryo, many of which should be actively transcribed during early embryogenesis.</w:t>
        </w:r>
        <w:r>
          <w:rPr>
            <w:b/>
          </w:rPr>
          <w:br w:type="page"/>
        </w:r>
      </w:ins>
    </w:p>
    <w:p w14:paraId="19699283" w14:textId="77777777" w:rsidR="00614BCE" w:rsidRDefault="00614BCE" w:rsidP="00614BCE">
      <w:pPr>
        <w:rPr>
          <w:ins w:id="407" w:author="Michael Chambers" w:date="2015-11-16T23:03:00Z"/>
          <w:b/>
        </w:rPr>
      </w:pPr>
      <w:ins w:id="408" w:author="Michael Chambers" w:date="2015-11-16T23:03:00Z">
        <w:r>
          <w:rPr>
            <w:b/>
          </w:rPr>
          <w:t>Fig. 3-6</w:t>
        </w:r>
        <w:r>
          <w:rPr>
            <w:b/>
            <w:noProof/>
            <w:rPrChange w:id="409">
              <w:rPr>
                <w:noProof/>
              </w:rPr>
            </w:rPrChange>
          </w:rPr>
          <w:drawing>
            <wp:inline distT="0" distB="0" distL="0" distR="0" wp14:anchorId="256987ED" wp14:editId="5C905395">
              <wp:extent cx="5936615" cy="7683500"/>
              <wp:effectExtent l="0" t="0" r="0" b="0"/>
              <wp:docPr id="4" name="Picture 4" descr="ch3_nascent.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3_nascent.figures.split.6.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6615" cy="7683500"/>
                      </a:xfrm>
                      <a:prstGeom prst="rect">
                        <a:avLst/>
                      </a:prstGeom>
                      <a:noFill/>
                      <a:ln>
                        <a:noFill/>
                      </a:ln>
                    </pic:spPr>
                  </pic:pic>
                </a:graphicData>
              </a:graphic>
            </wp:inline>
          </w:drawing>
        </w:r>
        <w:r>
          <w:rPr>
            <w:b/>
          </w:rPr>
          <w:br w:type="page"/>
        </w:r>
      </w:ins>
    </w:p>
    <w:p w14:paraId="02266DC1" w14:textId="2AD96370" w:rsidR="00614BCE" w:rsidRPr="00832E29" w:rsidRDefault="00614BCE" w:rsidP="00614BCE">
      <w:pPr>
        <w:pStyle w:val="BodyText"/>
        <w:spacing w:line="480" w:lineRule="auto"/>
        <w:rPr>
          <w:ins w:id="410" w:author="Michael Chambers" w:date="2015-11-16T23:03:00Z"/>
        </w:rPr>
      </w:pPr>
      <w:ins w:id="411" w:author="Michael Chambers" w:date="2015-11-16T23:03:00Z">
        <w:r>
          <w:rPr>
            <w:b/>
          </w:rPr>
          <w:t xml:space="preserve">Figure 3-7. Groucho regulated genes are enriched for stalled </w:t>
        </w:r>
        <w:proofErr w:type="spellStart"/>
        <w:r>
          <w:rPr>
            <w:b/>
          </w:rPr>
          <w:t>PolII</w:t>
        </w:r>
        <w:proofErr w:type="spellEnd"/>
        <w:r>
          <w:rPr>
            <w:b/>
          </w:rPr>
          <w:t xml:space="preserve">. </w:t>
        </w:r>
        <w:r>
          <w:t xml:space="preserve">Published data classifying all Drosophila genes into four categories of </w:t>
        </w:r>
        <w:proofErr w:type="spellStart"/>
        <w:r>
          <w:t>PolII</w:t>
        </w:r>
        <w:proofErr w:type="spellEnd"/>
        <w:r>
          <w:t xml:space="preserve"> enrichment or depletion in 2 - 4 hour embryos was used to classify all Groucho-regulated genes at each </w:t>
        </w:r>
        <w:proofErr w:type="spellStart"/>
        <w:r>
          <w:t>timepoint</w:t>
        </w:r>
        <w:proofErr w:type="spellEnd"/>
        <w:r>
          <w:t xml:space="preserve"> </w:t>
        </w:r>
      </w:ins>
      <w:r w:rsidR="00B2655B">
        <w:fldChar w:fldCharType="begin"/>
      </w:r>
      <w:r w:rsidR="00B2655B">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rsidR="00B2655B">
        <w:fldChar w:fldCharType="separate"/>
      </w:r>
      <w:r w:rsidR="00B2655B">
        <w:rPr>
          <w:noProof/>
        </w:rPr>
        <w:t>(Zeitlinger et al., 2007)</w:t>
      </w:r>
      <w:r w:rsidR="00B2655B">
        <w:fldChar w:fldCharType="end"/>
      </w:r>
      <w:ins w:id="412" w:author="Michael Chambers" w:date="2015-11-16T23:03:00Z">
        <w:r>
          <w:t xml:space="preserve">. </w:t>
        </w:r>
        <w:r>
          <w:rPr>
            <w:b/>
          </w:rPr>
          <w:t>(A)</w:t>
        </w:r>
        <w:r>
          <w:t xml:space="preserve"> Between 18 and 22% of all genes with internal or adjacent </w:t>
        </w:r>
        <w:proofErr w:type="spellStart"/>
        <w:r>
          <w:t>Gro</w:t>
        </w:r>
        <w:proofErr w:type="spellEnd"/>
        <w:r>
          <w:t xml:space="preserve"> binding were found to contain stalled </w:t>
        </w:r>
        <w:proofErr w:type="spellStart"/>
        <w:r>
          <w:t>PolII</w:t>
        </w:r>
        <w:proofErr w:type="spellEnd"/>
        <w:r>
          <w:t xml:space="preserve">. Stalled </w:t>
        </w:r>
        <w:proofErr w:type="spellStart"/>
        <w:r>
          <w:t>PolII</w:t>
        </w:r>
        <w:proofErr w:type="spellEnd"/>
        <w:r>
          <w:t xml:space="preserve"> genes were the only category to exhibit significant enrichment among Groucho-associated genes (</w:t>
        </w:r>
        <w:r>
          <w:rPr>
            <w:i/>
          </w:rPr>
          <w:t xml:space="preserve">p-value </w:t>
        </w:r>
        <w:r>
          <w:t>&lt; 10</w:t>
        </w:r>
        <w:r>
          <w:rPr>
            <w:vertAlign w:val="superscript"/>
          </w:rPr>
          <w:t>-20</w:t>
        </w:r>
        <w:r>
          <w:t xml:space="preserve">, Fisher’s Exact Test). </w:t>
        </w:r>
        <w:r>
          <w:rPr>
            <w:b/>
          </w:rPr>
          <w:t xml:space="preserve">(B) </w:t>
        </w:r>
        <w:r>
          <w:t xml:space="preserve">Genes differentially expressed in </w:t>
        </w:r>
        <w:proofErr w:type="spellStart"/>
        <w:r>
          <w:t>Gro</w:t>
        </w:r>
        <w:proofErr w:type="spellEnd"/>
        <w:r>
          <w:t xml:space="preserve"> loss-of-function embryos are enriched for classes of </w:t>
        </w:r>
        <w:proofErr w:type="spellStart"/>
        <w:r>
          <w:t>PolII</w:t>
        </w:r>
        <w:proofErr w:type="spellEnd"/>
        <w:r>
          <w:t xml:space="preserve"> stalling dependent on their response to loss of Gro. Genes up-regulated in loss-of-function embryos (potential </w:t>
        </w:r>
        <w:proofErr w:type="spellStart"/>
        <w:r>
          <w:t>Gro</w:t>
        </w:r>
        <w:proofErr w:type="spellEnd"/>
        <w:r>
          <w:t xml:space="preserve">-repressed genes) are enriched for stalled </w:t>
        </w:r>
        <w:proofErr w:type="spellStart"/>
        <w:r>
          <w:t>PolII</w:t>
        </w:r>
        <w:proofErr w:type="spellEnd"/>
        <w:r>
          <w:t xml:space="preserve">, while down-regulated genes are enriched for active </w:t>
        </w:r>
        <w:proofErr w:type="spellStart"/>
        <w:r>
          <w:t>PolII</w:t>
        </w:r>
        <w:proofErr w:type="spellEnd"/>
        <w:r>
          <w:t xml:space="preserve">. This latter result likely arises from the fact that these genes are at least moderately expressed in wild-type embryos and so enriched for active </w:t>
        </w:r>
        <w:proofErr w:type="spellStart"/>
        <w:r>
          <w:t>PolII</w:t>
        </w:r>
        <w:proofErr w:type="spellEnd"/>
        <w:r>
          <w:t xml:space="preserve">. These genes become repressed by ectopic expression of a secondary repressor that becomes </w:t>
        </w:r>
        <w:proofErr w:type="spellStart"/>
        <w:r>
          <w:t>derepressed</w:t>
        </w:r>
        <w:proofErr w:type="spellEnd"/>
        <w:r>
          <w:t xml:space="preserve"> in </w:t>
        </w:r>
        <w:proofErr w:type="spellStart"/>
        <w:r>
          <w:t>Gro</w:t>
        </w:r>
        <w:proofErr w:type="spellEnd"/>
        <w:r>
          <w:t xml:space="preserve"> loss-of-function embryos.</w:t>
        </w:r>
      </w:ins>
    </w:p>
    <w:p w14:paraId="174D4781" w14:textId="77777777" w:rsidR="00614BCE" w:rsidRDefault="00614BCE" w:rsidP="00614BCE">
      <w:pPr>
        <w:pStyle w:val="BodyText"/>
        <w:spacing w:line="480" w:lineRule="auto"/>
        <w:rPr>
          <w:ins w:id="413" w:author="Michael Chambers" w:date="2015-11-16T23:03:00Z"/>
        </w:rPr>
      </w:pPr>
      <w:ins w:id="414" w:author="Michael Chambers" w:date="2015-11-16T23:03:00Z">
        <w:r>
          <w:br w:type="page"/>
        </w:r>
        <w:r w:rsidRPr="004F5A7B">
          <w:rPr>
            <w:b/>
            <w:rPrChange w:id="415" w:author="Michael Chambers" w:date="2015-11-17T02:22:00Z">
              <w:rPr/>
            </w:rPrChange>
          </w:rPr>
          <w:t>Fig. 3-7</w:t>
        </w:r>
        <w:r>
          <w:rPr>
            <w:noProof/>
          </w:rPr>
          <w:drawing>
            <wp:inline distT="0" distB="0" distL="0" distR="0" wp14:anchorId="27E355B8" wp14:editId="575C3E79">
              <wp:extent cx="5943600" cy="7686040"/>
              <wp:effectExtent l="0" t="0" r="0" b="0"/>
              <wp:docPr id="5" name="Picture 5" descr="ch3_nascent.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7.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ins>
    </w:p>
    <w:p w14:paraId="0ABCD0CC" w14:textId="77777777" w:rsidR="00614BCE" w:rsidRPr="00527B37" w:rsidRDefault="00614BCE" w:rsidP="00614BCE">
      <w:pPr>
        <w:spacing w:line="480" w:lineRule="auto"/>
        <w:rPr>
          <w:ins w:id="416" w:author="Michael Chambers" w:date="2015-11-16T23:03:00Z"/>
        </w:rPr>
      </w:pPr>
      <w:ins w:id="417" w:author="Michael Chambers" w:date="2015-11-16T23:03:00Z">
        <w:r>
          <w:rPr>
            <w:b/>
          </w:rPr>
          <w:t xml:space="preserve">Figure 3-8. Genes responsive to changes in Groucho level exhibit increased accumulation of promoter-proximal transcript. </w:t>
        </w:r>
        <w:r>
          <w:t xml:space="preserve">Transcript density across all expressed genes was calculated independently for genes exhibiting </w:t>
        </w:r>
        <w:proofErr w:type="spellStart"/>
        <w:r>
          <w:t>diferent</w:t>
        </w:r>
        <w:proofErr w:type="spellEnd"/>
        <w:r>
          <w:t xml:space="preserve"> responses to Groucho overexpression in three time stages. At each time window, genes that decrease in expression under the influence of increased Groucho dosage are enriched for 5’ proximal transcript density (green), indicating these genes are potentially enriched for stalled polymerase when compared to both unresponsive (red) and up-regulated (blue) genes. Transparent ribbons represent a 95% confidence interval for each position.</w:t>
        </w:r>
      </w:ins>
    </w:p>
    <w:p w14:paraId="08A2DDAE" w14:textId="77777777" w:rsidR="00614BCE" w:rsidRDefault="00614BCE" w:rsidP="00614BCE">
      <w:pPr>
        <w:spacing w:line="480" w:lineRule="auto"/>
        <w:rPr>
          <w:ins w:id="418" w:author="Michael Chambers" w:date="2015-11-16T23:03:00Z"/>
          <w:b/>
        </w:rPr>
      </w:pPr>
      <w:ins w:id="419" w:author="Michael Chambers" w:date="2015-11-16T23:03:00Z">
        <w:r>
          <w:rPr>
            <w:b/>
          </w:rPr>
          <w:br w:type="page"/>
        </w:r>
      </w:ins>
    </w:p>
    <w:p w14:paraId="6B1F1F32" w14:textId="77777777" w:rsidR="00614BCE" w:rsidRDefault="00614BCE" w:rsidP="00614BCE">
      <w:pPr>
        <w:rPr>
          <w:ins w:id="420" w:author="Michael Chambers" w:date="2015-11-16T23:03:00Z"/>
          <w:b/>
        </w:rPr>
      </w:pPr>
      <w:ins w:id="421" w:author="Michael Chambers" w:date="2015-11-16T23:03:00Z">
        <w:r>
          <w:rPr>
            <w:b/>
          </w:rPr>
          <w:t>Fig. 3-8</w:t>
        </w:r>
        <w:r>
          <w:rPr>
            <w:b/>
            <w:noProof/>
            <w:rPrChange w:id="422">
              <w:rPr>
                <w:noProof/>
              </w:rPr>
            </w:rPrChange>
          </w:rPr>
          <w:drawing>
            <wp:inline distT="0" distB="0" distL="0" distR="0" wp14:anchorId="08D57E81" wp14:editId="0162C67A">
              <wp:extent cx="5943600" cy="7686040"/>
              <wp:effectExtent l="0" t="0" r="0" b="0"/>
              <wp:docPr id="7" name="Picture 7" descr="ch3_nascent.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3_nascent.figures.split.8.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ins>
    </w:p>
    <w:p w14:paraId="23FCA9D7" w14:textId="77777777" w:rsidR="00614BCE" w:rsidRDefault="00614BCE" w:rsidP="00614BCE">
      <w:pPr>
        <w:rPr>
          <w:ins w:id="423" w:author="Michael Chambers" w:date="2015-11-16T23:03:00Z"/>
          <w:b/>
        </w:rPr>
      </w:pPr>
    </w:p>
    <w:p w14:paraId="2F0C6D81" w14:textId="77777777" w:rsidR="00614BCE" w:rsidRDefault="00614BCE" w:rsidP="00614BCE">
      <w:pPr>
        <w:rPr>
          <w:ins w:id="424" w:author="Michael Chambers" w:date="2015-11-16T23:03:00Z"/>
          <w:b/>
        </w:rPr>
      </w:pPr>
      <w:ins w:id="425" w:author="Michael Chambers" w:date="2015-11-16T23:03:00Z">
        <w:r>
          <w:rPr>
            <w:b/>
          </w:rPr>
          <w:t xml:space="preserve">Table 3-1. </w:t>
        </w:r>
        <w:proofErr w:type="gramStart"/>
        <w:r>
          <w:rPr>
            <w:b/>
          </w:rPr>
          <w:t xml:space="preserve">Primers for </w:t>
        </w:r>
        <w:proofErr w:type="spellStart"/>
        <w:r>
          <w:rPr>
            <w:b/>
          </w:rPr>
          <w:t>rRNA</w:t>
        </w:r>
        <w:proofErr w:type="spellEnd"/>
        <w:r>
          <w:rPr>
            <w:b/>
          </w:rPr>
          <w:t xml:space="preserve"> depletion of embryonic total-RNA.</w:t>
        </w:r>
        <w:proofErr w:type="gramEnd"/>
      </w:ins>
    </w:p>
    <w:p w14:paraId="0AD1C3E2" w14:textId="77777777" w:rsidR="00614BCE" w:rsidRDefault="00614BCE" w:rsidP="00614BCE">
      <w:pPr>
        <w:rPr>
          <w:ins w:id="426" w:author="Michael Chambers" w:date="2015-11-16T23:03:00Z"/>
          <w:b/>
        </w:rPr>
      </w:pPr>
      <w:ins w:id="427" w:author="Michael Chambers" w:date="2015-11-16T23:03:00Z">
        <w:r>
          <w:rPr>
            <w:b/>
          </w:rPr>
          <w:br w:type="page"/>
        </w:r>
      </w:ins>
    </w:p>
    <w:p w14:paraId="6B233B31" w14:textId="141780D6" w:rsidR="00614BCE" w:rsidRDefault="00614BCE" w:rsidP="00614BCE">
      <w:pPr>
        <w:rPr>
          <w:ins w:id="428" w:author="Michael Chambers" w:date="2015-11-16T23:04:00Z"/>
          <w:b/>
        </w:rPr>
      </w:pPr>
      <w:ins w:id="429" w:author="Michael Chambers" w:date="2015-11-16T23:04:00Z">
        <w:r>
          <w:rPr>
            <w:b/>
          </w:rPr>
          <w:t>Table 3-1</w:t>
        </w:r>
        <w:r>
          <w:rPr>
            <w:b/>
            <w:noProof/>
            <w:rPrChange w:id="430">
              <w:rPr>
                <w:noProof/>
              </w:rPr>
            </w:rPrChange>
          </w:rPr>
          <w:drawing>
            <wp:inline distT="0" distB="0" distL="0" distR="0" wp14:anchorId="41A2B7A5" wp14:editId="1A6BFDB3">
              <wp:extent cx="5943600" cy="7686040"/>
              <wp:effectExtent l="0" t="0" r="0" b="0"/>
              <wp:docPr id="8" name="Picture 8" descr="ch3_nascent.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3_nascent.figures.split.9.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r>
          <w:rPr>
            <w:b/>
          </w:rPr>
          <w:t xml:space="preserve"> </w:t>
        </w:r>
      </w:ins>
    </w:p>
    <w:p w14:paraId="3AE8198D" w14:textId="77777777" w:rsidR="00734F32" w:rsidRPr="00234863" w:rsidRDefault="00734F32" w:rsidP="00392443">
      <w:pPr>
        <w:pStyle w:val="BodyText"/>
        <w:spacing w:line="480" w:lineRule="auto"/>
      </w:pPr>
    </w:p>
    <w:p w14:paraId="004A986A" w14:textId="77777777" w:rsidR="003A1156" w:rsidRPr="004F5A7B" w:rsidDel="004F5A7B" w:rsidRDefault="003A1156">
      <w:pPr>
        <w:pStyle w:val="BodyText"/>
        <w:rPr>
          <w:del w:id="431" w:author="Michael Chambers" w:date="2015-11-17T02:22:00Z"/>
          <w:b/>
          <w:rPrChange w:id="432" w:author="Michael Chambers" w:date="2015-11-17T02:22:00Z">
            <w:rPr>
              <w:del w:id="433" w:author="Michael Chambers" w:date="2015-11-17T02:22:00Z"/>
            </w:rPr>
          </w:rPrChange>
        </w:rPr>
        <w:pPrChange w:id="434" w:author="Michael Chambers" w:date="2015-11-17T02:22:00Z">
          <w:pPr>
            <w:pStyle w:val="BodyText"/>
            <w:spacing w:line="480" w:lineRule="auto"/>
          </w:pPr>
        </w:pPrChange>
      </w:pPr>
    </w:p>
    <w:p w14:paraId="5A6EC4F2" w14:textId="77777777" w:rsidR="00B2655B" w:rsidRDefault="002C6B01">
      <w:pPr>
        <w:pStyle w:val="BodyText"/>
        <w:rPr>
          <w:b/>
        </w:rPr>
      </w:pPr>
      <w:bookmarkStart w:id="435" w:name="references"/>
      <w:bookmarkEnd w:id="435"/>
      <w:r w:rsidRPr="004F5A7B">
        <w:rPr>
          <w:b/>
          <w:rPrChange w:id="436" w:author="Michael Chambers" w:date="2015-11-17T02:22:00Z">
            <w:rPr>
              <w:rFonts w:asciiTheme="majorHAnsi" w:eastAsiaTheme="majorEastAsia" w:hAnsiTheme="majorHAnsi" w:cstheme="majorBidi"/>
              <w:color w:val="4F81BD" w:themeColor="accent1"/>
            </w:rPr>
          </w:rPrChange>
        </w:rPr>
        <w:t>References</w:t>
      </w:r>
      <w:bookmarkStart w:id="437" w:name="figures-and-tables"/>
      <w:bookmarkEnd w:id="437"/>
    </w:p>
    <w:p w14:paraId="4DDDBE0A" w14:textId="77777777" w:rsidR="00B2655B" w:rsidRDefault="00B2655B">
      <w:pPr>
        <w:pStyle w:val="BodyText"/>
        <w:rPr>
          <w:b/>
        </w:rPr>
      </w:pPr>
    </w:p>
    <w:p w14:paraId="466712FC" w14:textId="77777777" w:rsidR="00554834" w:rsidRPr="00554834" w:rsidRDefault="00B2655B" w:rsidP="00554834">
      <w:pPr>
        <w:pStyle w:val="EndNoteBibliography"/>
        <w:spacing w:after="0"/>
        <w:rPr>
          <w:noProof/>
        </w:rPr>
      </w:pPr>
      <w:r>
        <w:fldChar w:fldCharType="begin"/>
      </w:r>
      <w:r>
        <w:instrText xml:space="preserve"> ADDIN EN.REFLIST </w:instrText>
      </w:r>
      <w:r>
        <w:fldChar w:fldCharType="separate"/>
      </w:r>
      <w:r w:rsidR="00554834" w:rsidRPr="00554834">
        <w:rPr>
          <w:noProof/>
        </w:rPr>
        <w:t>Adelman, K., and Lis, J.T. (2012). Promoter-proximal pausing of RNA polymerase II: emerging roles in metazoans. Nat Rev Genet</w:t>
      </w:r>
      <w:r w:rsidR="00554834" w:rsidRPr="00554834">
        <w:rPr>
          <w:i/>
          <w:noProof/>
        </w:rPr>
        <w:t xml:space="preserve"> 13</w:t>
      </w:r>
      <w:r w:rsidR="00554834" w:rsidRPr="00554834">
        <w:rPr>
          <w:noProof/>
        </w:rPr>
        <w:t>, 720-731.</w:t>
      </w:r>
    </w:p>
    <w:p w14:paraId="16C2C174" w14:textId="77777777" w:rsidR="00554834" w:rsidRPr="00554834" w:rsidRDefault="00554834" w:rsidP="00554834">
      <w:pPr>
        <w:pStyle w:val="EndNoteBibliography"/>
        <w:spacing w:after="0"/>
        <w:rPr>
          <w:noProof/>
        </w:rPr>
      </w:pPr>
      <w:r w:rsidRPr="00554834">
        <w:rPr>
          <w:noProof/>
        </w:rPr>
        <w:t>Barboric, M., Nissen, R.M., Kanazawa, S., Jabrane-Ferrat, N., and Peterlin, B.M. (2001). NF-kappaB binds P-TEFb to stimulate transcriptional elongation by RNA polymerase II. Mol Cell</w:t>
      </w:r>
      <w:r w:rsidRPr="00554834">
        <w:rPr>
          <w:i/>
          <w:noProof/>
        </w:rPr>
        <w:t xml:space="preserve"> 8</w:t>
      </w:r>
      <w:r w:rsidRPr="00554834">
        <w:rPr>
          <w:noProof/>
        </w:rPr>
        <w:t>, 327-337.</w:t>
      </w:r>
    </w:p>
    <w:p w14:paraId="16931B2A" w14:textId="77777777" w:rsidR="00554834" w:rsidRPr="00554834" w:rsidRDefault="00554834" w:rsidP="00554834">
      <w:pPr>
        <w:pStyle w:val="EndNoteBibliography"/>
        <w:spacing w:after="0"/>
        <w:rPr>
          <w:noProof/>
        </w:rPr>
      </w:pPr>
      <w:r w:rsidRPr="00554834">
        <w:rPr>
          <w:noProof/>
        </w:rPr>
        <w:t>Beauparlant, C.J.L., F.C.; Samb, R.; Deschenes, A.L. Droid, A. (2014). metagene: A package to produce metagene plots. R package version 220.</w:t>
      </w:r>
    </w:p>
    <w:p w14:paraId="2869DBAF" w14:textId="77777777" w:rsidR="00554834" w:rsidRPr="00554834" w:rsidRDefault="00554834" w:rsidP="00554834">
      <w:pPr>
        <w:pStyle w:val="EndNoteBibliography"/>
        <w:spacing w:after="0"/>
        <w:rPr>
          <w:noProof/>
        </w:rPr>
      </w:pPr>
      <w:r w:rsidRPr="00554834">
        <w:rPr>
          <w:noProof/>
        </w:rPr>
        <w:t>Benoit, B., He, C.H., Zhang, F., Votruba, S.M., Tadros, W., Westwood, J.T., Smibert, C.A., Lipshitz, H.D., and Theurkauf, W.E. (2009). An essential role for the RNA-binding protein Smaug during the Drosophila maternal-to-zygotic transition. Development</w:t>
      </w:r>
      <w:r w:rsidRPr="00554834">
        <w:rPr>
          <w:i/>
          <w:noProof/>
        </w:rPr>
        <w:t xml:space="preserve"> 136</w:t>
      </w:r>
      <w:r w:rsidRPr="00554834">
        <w:rPr>
          <w:noProof/>
        </w:rPr>
        <w:t>, 923-932.</w:t>
      </w:r>
    </w:p>
    <w:p w14:paraId="4C23E212" w14:textId="77777777" w:rsidR="00554834" w:rsidRPr="00554834" w:rsidRDefault="00554834" w:rsidP="00554834">
      <w:pPr>
        <w:pStyle w:val="EndNoteBibliography"/>
        <w:spacing w:after="0"/>
        <w:rPr>
          <w:noProof/>
        </w:rPr>
      </w:pPr>
      <w:r w:rsidRPr="00554834">
        <w:rPr>
          <w:noProof/>
        </w:rPr>
        <w:t>Blau, J., Xiao, H., McCracken, S., O'Hare, P., Greenblatt, J., and Bentley, D. (1996). Three functional classes of transcriptional activation domain. Mol Cell Biol</w:t>
      </w:r>
      <w:r w:rsidRPr="00554834">
        <w:rPr>
          <w:i/>
          <w:noProof/>
        </w:rPr>
        <w:t xml:space="preserve"> 16</w:t>
      </w:r>
      <w:r w:rsidRPr="00554834">
        <w:rPr>
          <w:noProof/>
        </w:rPr>
        <w:t>, 2044-2055.</w:t>
      </w:r>
    </w:p>
    <w:p w14:paraId="19F1FEA5" w14:textId="77777777" w:rsidR="00554834" w:rsidRPr="00554834" w:rsidRDefault="00554834" w:rsidP="00554834">
      <w:pPr>
        <w:pStyle w:val="EndNoteBibliography"/>
        <w:spacing w:after="0"/>
        <w:rPr>
          <w:noProof/>
        </w:rPr>
      </w:pPr>
      <w:r w:rsidRPr="00554834">
        <w:rPr>
          <w:noProof/>
        </w:rPr>
        <w:t>Boettiger, A.N., and Levine, M. (2009). Synchronous and stochastic patterns of gene activation in the Drosophila embryo. Science</w:t>
      </w:r>
      <w:r w:rsidRPr="00554834">
        <w:rPr>
          <w:i/>
          <w:noProof/>
        </w:rPr>
        <w:t xml:space="preserve"> 325</w:t>
      </w:r>
      <w:r w:rsidRPr="00554834">
        <w:rPr>
          <w:noProof/>
        </w:rPr>
        <w:t>, 471-473.</w:t>
      </w:r>
    </w:p>
    <w:p w14:paraId="193245CA" w14:textId="77777777" w:rsidR="00554834" w:rsidRPr="00554834" w:rsidRDefault="00554834" w:rsidP="00554834">
      <w:pPr>
        <w:pStyle w:val="EndNoteBibliography"/>
        <w:spacing w:after="0"/>
        <w:rPr>
          <w:noProof/>
        </w:rPr>
      </w:pPr>
      <w:r w:rsidRPr="00554834">
        <w:rPr>
          <w:noProof/>
        </w:rPr>
        <w:t>Brown, J.B., Boley, N., Eisman, R., May, G.E., Stoiber, M.H., Duff, M.O., Booth, B.W., Wen, J., Park, S., Suzuki, A.M.</w:t>
      </w:r>
      <w:r w:rsidRPr="00554834">
        <w:rPr>
          <w:i/>
          <w:noProof/>
        </w:rPr>
        <w:t>, et al.</w:t>
      </w:r>
      <w:r w:rsidRPr="00554834">
        <w:rPr>
          <w:noProof/>
        </w:rPr>
        <w:t xml:space="preserve"> (2014). Diversity and dynamics of the Drosophila transcriptome. Nature</w:t>
      </w:r>
      <w:r w:rsidRPr="00554834">
        <w:rPr>
          <w:i/>
          <w:noProof/>
        </w:rPr>
        <w:t xml:space="preserve"> 512</w:t>
      </w:r>
      <w:r w:rsidRPr="00554834">
        <w:rPr>
          <w:noProof/>
        </w:rPr>
        <w:t>, 393-399.</w:t>
      </w:r>
    </w:p>
    <w:p w14:paraId="3E0E0B8C" w14:textId="77777777" w:rsidR="00554834" w:rsidRPr="00554834" w:rsidRDefault="00554834" w:rsidP="00554834">
      <w:pPr>
        <w:pStyle w:val="EndNoteBibliography"/>
        <w:spacing w:after="0"/>
        <w:rPr>
          <w:noProof/>
        </w:rPr>
      </w:pPr>
      <w:r w:rsidRPr="00554834">
        <w:rPr>
          <w:noProof/>
        </w:rPr>
        <w:t>Carrillo Oesterreich, F., Preibisch, S., and Neugebauer, K.M. (2010). Global analysis of nascent RNA reveals transcriptional pausing in terminal exons. Mol Cell</w:t>
      </w:r>
      <w:r w:rsidRPr="00554834">
        <w:rPr>
          <w:i/>
          <w:noProof/>
        </w:rPr>
        <w:t xml:space="preserve"> 40</w:t>
      </w:r>
      <w:r w:rsidRPr="00554834">
        <w:rPr>
          <w:noProof/>
        </w:rPr>
        <w:t>, 571-581.</w:t>
      </w:r>
    </w:p>
    <w:p w14:paraId="6A83DC4E" w14:textId="77777777" w:rsidR="00554834" w:rsidRPr="00554834" w:rsidRDefault="00554834" w:rsidP="00554834">
      <w:pPr>
        <w:pStyle w:val="EndNoteBibliography"/>
        <w:spacing w:after="0"/>
        <w:rPr>
          <w:noProof/>
        </w:rPr>
      </w:pPr>
      <w:r w:rsidRPr="00554834">
        <w:rPr>
          <w:noProof/>
        </w:rPr>
        <w:t>Cernilogar, F.M., Onorati, M.C., Kothe, G.O., Burroughs, A.M., Parsi, K.M., Breiling, A., Lo Sardo, F., Saxena, A., Miyoshi, K., Siomi, H.</w:t>
      </w:r>
      <w:r w:rsidRPr="00554834">
        <w:rPr>
          <w:i/>
          <w:noProof/>
        </w:rPr>
        <w:t>, et al.</w:t>
      </w:r>
      <w:r w:rsidRPr="00554834">
        <w:rPr>
          <w:noProof/>
        </w:rPr>
        <w:t xml:space="preserve"> (2011). Chromatin-associated RNA interference components contribute to transcriptional regulation in Drosophila. Nature</w:t>
      </w:r>
      <w:r w:rsidRPr="00554834">
        <w:rPr>
          <w:i/>
          <w:noProof/>
        </w:rPr>
        <w:t xml:space="preserve"> 480</w:t>
      </w:r>
      <w:r w:rsidRPr="00554834">
        <w:rPr>
          <w:noProof/>
        </w:rPr>
        <w:t>, 391-395.</w:t>
      </w:r>
    </w:p>
    <w:p w14:paraId="36AFEE9D" w14:textId="77777777" w:rsidR="00554834" w:rsidRPr="00554834" w:rsidRDefault="00554834" w:rsidP="00554834">
      <w:pPr>
        <w:pStyle w:val="EndNoteBibliography"/>
        <w:spacing w:after="0"/>
        <w:rPr>
          <w:noProof/>
        </w:rPr>
      </w:pPr>
      <w:r w:rsidRPr="00554834">
        <w:rPr>
          <w:noProof/>
        </w:rPr>
        <w:t>Conaway, J.W., Shilatifard, A., Dvir, A., and Conaway, R.C. (2000). Control of elongation by RNA polymerase II. Trends in biochemical sciences</w:t>
      </w:r>
      <w:r w:rsidRPr="00554834">
        <w:rPr>
          <w:i/>
          <w:noProof/>
        </w:rPr>
        <w:t xml:space="preserve"> 25</w:t>
      </w:r>
      <w:r w:rsidRPr="00554834">
        <w:rPr>
          <w:noProof/>
        </w:rPr>
        <w:t>, 375-380.</w:t>
      </w:r>
    </w:p>
    <w:p w14:paraId="068A62BD" w14:textId="77777777" w:rsidR="00554834" w:rsidRPr="00554834" w:rsidRDefault="00554834" w:rsidP="00554834">
      <w:pPr>
        <w:pStyle w:val="EndNoteBibliography"/>
        <w:spacing w:after="0"/>
        <w:rPr>
          <w:noProof/>
        </w:rPr>
      </w:pPr>
      <w:r w:rsidRPr="00554834">
        <w:rPr>
          <w:noProof/>
        </w:rPr>
        <w:t>De Renzis, S., Elemento, O., Tavazoie, S., and Wieschaus, E.F. (2007). Unmasking activation of the zygotic genome using chromosomal deletions in the Drosophila embryo. PLoS Biol</w:t>
      </w:r>
      <w:r w:rsidRPr="00554834">
        <w:rPr>
          <w:i/>
          <w:noProof/>
        </w:rPr>
        <w:t xml:space="preserve"> 5</w:t>
      </w:r>
      <w:r w:rsidRPr="00554834">
        <w:rPr>
          <w:noProof/>
        </w:rPr>
        <w:t>, e117.</w:t>
      </w:r>
    </w:p>
    <w:p w14:paraId="7C3720DD" w14:textId="77777777" w:rsidR="00554834" w:rsidRPr="00554834" w:rsidRDefault="00554834" w:rsidP="00554834">
      <w:pPr>
        <w:pStyle w:val="EndNoteBibliography"/>
        <w:spacing w:after="0"/>
        <w:rPr>
          <w:noProof/>
        </w:rPr>
      </w:pPr>
      <w:r w:rsidRPr="00554834">
        <w:rPr>
          <w:noProof/>
        </w:rPr>
        <w:t>Fu, X., Fu, N., Guo, S., Yan, Z., Xu, Y., Hu, H., Menzel, C., Chen, W., Li, Y., Zeng, R.</w:t>
      </w:r>
      <w:r w:rsidRPr="00554834">
        <w:rPr>
          <w:i/>
          <w:noProof/>
        </w:rPr>
        <w:t>, et al.</w:t>
      </w:r>
      <w:r w:rsidRPr="00554834">
        <w:rPr>
          <w:noProof/>
        </w:rPr>
        <w:t xml:space="preserve"> (2009). Estimating accuracy of RNA-Seq and microarrays with proteomics. BMC Genomics</w:t>
      </w:r>
      <w:r w:rsidRPr="00554834">
        <w:rPr>
          <w:i/>
          <w:noProof/>
        </w:rPr>
        <w:t xml:space="preserve"> 10</w:t>
      </w:r>
      <w:r w:rsidRPr="00554834">
        <w:rPr>
          <w:noProof/>
        </w:rPr>
        <w:t>, 161.</w:t>
      </w:r>
    </w:p>
    <w:p w14:paraId="51A6F46C" w14:textId="77777777" w:rsidR="00554834" w:rsidRPr="00554834" w:rsidRDefault="00554834" w:rsidP="00554834">
      <w:pPr>
        <w:pStyle w:val="EndNoteBibliography"/>
        <w:spacing w:after="0"/>
        <w:rPr>
          <w:noProof/>
        </w:rPr>
      </w:pPr>
      <w:r w:rsidRPr="00554834">
        <w:rPr>
          <w:noProof/>
        </w:rPr>
        <w:t>Graveley, B.R., Brooks, A.N., Carlson, J.W., Duff, M.O., Landolin, J.M., Yang, L., Artieri, C.G., van Baren, M.J., Boley, N., Booth, B.W.</w:t>
      </w:r>
      <w:r w:rsidRPr="00554834">
        <w:rPr>
          <w:i/>
          <w:noProof/>
        </w:rPr>
        <w:t>, et al.</w:t>
      </w:r>
      <w:r w:rsidRPr="00554834">
        <w:rPr>
          <w:noProof/>
        </w:rPr>
        <w:t xml:space="preserve"> (2011). The developmental transcriptome of Drosophila melanogaster. Nature</w:t>
      </w:r>
      <w:r w:rsidRPr="00554834">
        <w:rPr>
          <w:i/>
          <w:noProof/>
        </w:rPr>
        <w:t xml:space="preserve"> 471</w:t>
      </w:r>
      <w:r w:rsidRPr="00554834">
        <w:rPr>
          <w:noProof/>
        </w:rPr>
        <w:t>, 473-479.</w:t>
      </w:r>
    </w:p>
    <w:p w14:paraId="1164036C" w14:textId="77777777" w:rsidR="00554834" w:rsidRPr="00554834" w:rsidRDefault="00554834" w:rsidP="00554834">
      <w:pPr>
        <w:pStyle w:val="EndNoteBibliography"/>
        <w:spacing w:after="0"/>
        <w:rPr>
          <w:noProof/>
        </w:rPr>
      </w:pPr>
      <w:r w:rsidRPr="00554834">
        <w:rPr>
          <w:noProof/>
        </w:rPr>
        <w:t>Gromak, N., West, S., and Proudfoot, N.J. (2006). Pause sites promote transcriptional termination of mammalian RNA polymerase II. Mol Cell Biol</w:t>
      </w:r>
      <w:r w:rsidRPr="00554834">
        <w:rPr>
          <w:i/>
          <w:noProof/>
        </w:rPr>
        <w:t xml:space="preserve"> 26</w:t>
      </w:r>
      <w:r w:rsidRPr="00554834">
        <w:rPr>
          <w:noProof/>
        </w:rPr>
        <w:t>, 3986-3996.</w:t>
      </w:r>
    </w:p>
    <w:p w14:paraId="7B5997D9" w14:textId="77777777" w:rsidR="00554834" w:rsidRPr="00554834" w:rsidRDefault="00554834" w:rsidP="00554834">
      <w:pPr>
        <w:pStyle w:val="EndNoteBibliography"/>
        <w:spacing w:after="0"/>
        <w:rPr>
          <w:noProof/>
        </w:rPr>
      </w:pPr>
      <w:r w:rsidRPr="00554834">
        <w:rPr>
          <w:noProof/>
        </w:rPr>
        <w:t>Guenther, M.G., Levine, S.S., Boyer, L.A., Jaenisch, R., and Young, R.A. (2007). A chromatin landmark and transcription initiation at most promoters in human cells. Cell</w:t>
      </w:r>
      <w:r w:rsidRPr="00554834">
        <w:rPr>
          <w:i/>
          <w:noProof/>
        </w:rPr>
        <w:t xml:space="preserve"> 130</w:t>
      </w:r>
      <w:r w:rsidRPr="00554834">
        <w:rPr>
          <w:noProof/>
        </w:rPr>
        <w:t>, 77-88.</w:t>
      </w:r>
    </w:p>
    <w:p w14:paraId="160940F1" w14:textId="77777777" w:rsidR="00554834" w:rsidRPr="00554834" w:rsidRDefault="00554834" w:rsidP="00554834">
      <w:pPr>
        <w:pStyle w:val="EndNoteBibliography"/>
        <w:spacing w:after="0"/>
        <w:rPr>
          <w:noProof/>
        </w:rPr>
      </w:pPr>
      <w:r w:rsidRPr="00554834">
        <w:rPr>
          <w:noProof/>
        </w:rPr>
        <w:t>Harrison, M.M., Li, X.Y., Kaplan, T., Botchan, M.R., and Eisen, M.B. (2011). Zelda binding in the early Drosophila melanogaster embryo marks regions subsequently activated at the maternal-to-zygotic transition. PLoS Genet</w:t>
      </w:r>
      <w:r w:rsidRPr="00554834">
        <w:rPr>
          <w:i/>
          <w:noProof/>
        </w:rPr>
        <w:t xml:space="preserve"> 7</w:t>
      </w:r>
      <w:r w:rsidRPr="00554834">
        <w:rPr>
          <w:noProof/>
        </w:rPr>
        <w:t>, e1002266.</w:t>
      </w:r>
    </w:p>
    <w:p w14:paraId="1E0237D1" w14:textId="77777777" w:rsidR="00554834" w:rsidRPr="00554834" w:rsidRDefault="00554834" w:rsidP="00554834">
      <w:pPr>
        <w:pStyle w:val="EndNoteBibliography"/>
        <w:spacing w:after="0"/>
        <w:rPr>
          <w:noProof/>
        </w:rPr>
      </w:pPr>
      <w:r w:rsidRPr="00554834">
        <w:rPr>
          <w:noProof/>
        </w:rPr>
        <w:t>IAnders, S., Pyl, P.T., and Huber, W. (2015). HTSeq--a Python framework to work with high-throughput sequencing data. Bioinformatics</w:t>
      </w:r>
      <w:r w:rsidRPr="00554834">
        <w:rPr>
          <w:i/>
          <w:noProof/>
        </w:rPr>
        <w:t xml:space="preserve"> 31</w:t>
      </w:r>
      <w:r w:rsidRPr="00554834">
        <w:rPr>
          <w:noProof/>
        </w:rPr>
        <w:t>, 166-169.</w:t>
      </w:r>
    </w:p>
    <w:p w14:paraId="577737C3" w14:textId="77777777" w:rsidR="00554834" w:rsidRPr="00554834" w:rsidRDefault="00554834" w:rsidP="00554834">
      <w:pPr>
        <w:pStyle w:val="EndNoteBibliography"/>
        <w:spacing w:after="0"/>
        <w:rPr>
          <w:noProof/>
        </w:rPr>
      </w:pPr>
      <w:r w:rsidRPr="00554834">
        <w:rPr>
          <w:noProof/>
        </w:rPr>
        <w:t>Khodor, Y.L., Rodriguez, J., Abruzzi, K.C., Tang, C.H.A., Marr, M.T., and Rosbash, M. (2011). Nascent-seq indicates widespread cotranscriptional pre-mRNA splicing in Drosophila. Genes &amp;amp; Development</w:t>
      </w:r>
      <w:r w:rsidRPr="00554834">
        <w:rPr>
          <w:i/>
          <w:noProof/>
        </w:rPr>
        <w:t xml:space="preserve"> 25</w:t>
      </w:r>
      <w:r w:rsidRPr="00554834">
        <w:rPr>
          <w:noProof/>
        </w:rPr>
        <w:t>, 2502-2512.</w:t>
      </w:r>
    </w:p>
    <w:p w14:paraId="2CF30E72" w14:textId="77777777" w:rsidR="00554834" w:rsidRPr="00554834" w:rsidRDefault="00554834" w:rsidP="00554834">
      <w:pPr>
        <w:pStyle w:val="EndNoteBibliography"/>
        <w:spacing w:after="0"/>
        <w:rPr>
          <w:noProof/>
        </w:rPr>
      </w:pPr>
      <w:r w:rsidRPr="00554834">
        <w:rPr>
          <w:noProof/>
        </w:rPr>
        <w:t>Kim, D., Pertea, G., Trapnell, C., Pimentel, H., Kelley, R., and Salzberg, S.L. (2013). TopHat2: accurate alignment of transcriptomes in the presence of insertions, deletions and gene fusions. Genome biology</w:t>
      </w:r>
      <w:r w:rsidRPr="00554834">
        <w:rPr>
          <w:i/>
          <w:noProof/>
        </w:rPr>
        <w:t xml:space="preserve"> 14</w:t>
      </w:r>
      <w:r w:rsidRPr="00554834">
        <w:rPr>
          <w:noProof/>
        </w:rPr>
        <w:t>, R36.</w:t>
      </w:r>
    </w:p>
    <w:p w14:paraId="16F3E66A" w14:textId="77777777" w:rsidR="00554834" w:rsidRPr="00554834" w:rsidRDefault="00554834" w:rsidP="00554834">
      <w:pPr>
        <w:pStyle w:val="EndNoteBibliography"/>
        <w:spacing w:after="0"/>
        <w:rPr>
          <w:noProof/>
        </w:rPr>
      </w:pPr>
      <w:r w:rsidRPr="00554834">
        <w:rPr>
          <w:noProof/>
        </w:rPr>
        <w:t>Li, X.Y., Harrison, M.M., Villalta, J.E., Kaplan, T., and Eisen, M.B. (2014). Establishment of regions of genomic activity during the Drosophila maternal to zygotic transition. Elife</w:t>
      </w:r>
      <w:r w:rsidRPr="00554834">
        <w:rPr>
          <w:i/>
          <w:noProof/>
        </w:rPr>
        <w:t xml:space="preserve"> 3</w:t>
      </w:r>
      <w:r w:rsidRPr="00554834">
        <w:rPr>
          <w:noProof/>
        </w:rPr>
        <w:t>.</w:t>
      </w:r>
    </w:p>
    <w:p w14:paraId="630EAB92" w14:textId="77777777" w:rsidR="00554834" w:rsidRPr="00554834" w:rsidRDefault="00554834" w:rsidP="00554834">
      <w:pPr>
        <w:pStyle w:val="EndNoteBibliography"/>
        <w:spacing w:after="0"/>
        <w:rPr>
          <w:noProof/>
        </w:rPr>
      </w:pPr>
      <w:r w:rsidRPr="00554834">
        <w:rPr>
          <w:noProof/>
        </w:rPr>
        <w:t>Liang, H.L., Nien, C.Y., Liu, H.Y., Metzstein, M.M., Kirov, N., and Rushlow, C. (2008). The zinc-finger protein Zelda is a key activator of the early zygotic genome in Drosophila. Nature</w:t>
      </w:r>
      <w:r w:rsidRPr="00554834">
        <w:rPr>
          <w:i/>
          <w:noProof/>
        </w:rPr>
        <w:t xml:space="preserve"> 456</w:t>
      </w:r>
      <w:r w:rsidRPr="00554834">
        <w:rPr>
          <w:noProof/>
        </w:rPr>
        <w:t>, 400-403.</w:t>
      </w:r>
    </w:p>
    <w:p w14:paraId="725B4846" w14:textId="77777777" w:rsidR="00554834" w:rsidRPr="00554834" w:rsidRDefault="00554834" w:rsidP="00554834">
      <w:pPr>
        <w:pStyle w:val="EndNoteBibliography"/>
        <w:spacing w:after="0"/>
        <w:rPr>
          <w:noProof/>
        </w:rPr>
      </w:pPr>
      <w:r w:rsidRPr="00554834">
        <w:rPr>
          <w:noProof/>
        </w:rPr>
        <w:t>Lis, J., and Wu, C. (1993). Protein traffic on the heat shock promoter: parking, stalling, and trucking along. Cell</w:t>
      </w:r>
      <w:r w:rsidRPr="00554834">
        <w:rPr>
          <w:i/>
          <w:noProof/>
        </w:rPr>
        <w:t xml:space="preserve"> 74</w:t>
      </w:r>
      <w:r w:rsidRPr="00554834">
        <w:rPr>
          <w:noProof/>
        </w:rPr>
        <w:t>, 1-4.</w:t>
      </w:r>
    </w:p>
    <w:p w14:paraId="54CA0CB4" w14:textId="77777777" w:rsidR="00554834" w:rsidRPr="00554834" w:rsidRDefault="00554834" w:rsidP="00554834">
      <w:pPr>
        <w:pStyle w:val="EndNoteBibliography"/>
        <w:spacing w:after="0"/>
        <w:rPr>
          <w:noProof/>
        </w:rPr>
      </w:pPr>
      <w:r w:rsidRPr="00554834">
        <w:rPr>
          <w:noProof/>
        </w:rPr>
        <w:t>Love, M.I., Huber, W., and Anders, S. (2014). Moderated estimation of fold change and dispersion for RNA-seq data with DESeq2. Genome Biol</w:t>
      </w:r>
      <w:r w:rsidRPr="00554834">
        <w:rPr>
          <w:i/>
          <w:noProof/>
        </w:rPr>
        <w:t xml:space="preserve"> 15</w:t>
      </w:r>
      <w:r w:rsidRPr="00554834">
        <w:rPr>
          <w:noProof/>
        </w:rPr>
        <w:t>, 550.</w:t>
      </w:r>
    </w:p>
    <w:p w14:paraId="22E7D54E" w14:textId="77777777" w:rsidR="00554834" w:rsidRPr="00554834" w:rsidRDefault="00554834" w:rsidP="00554834">
      <w:pPr>
        <w:pStyle w:val="EndNoteBibliography"/>
        <w:spacing w:after="0"/>
        <w:rPr>
          <w:noProof/>
        </w:rPr>
      </w:pPr>
      <w:r w:rsidRPr="00554834">
        <w:rPr>
          <w:noProof/>
        </w:rPr>
        <w:t>Nechaev, S., and Adelman, K. (2008). Promoter-proximal Pol II: when stalling speeds things up. Cell Cycle</w:t>
      </w:r>
      <w:r w:rsidRPr="00554834">
        <w:rPr>
          <w:i/>
          <w:noProof/>
        </w:rPr>
        <w:t xml:space="preserve"> 7</w:t>
      </w:r>
      <w:r w:rsidRPr="00554834">
        <w:rPr>
          <w:noProof/>
        </w:rPr>
        <w:t>, 1539-1544.</w:t>
      </w:r>
    </w:p>
    <w:p w14:paraId="7F674BB1" w14:textId="77777777" w:rsidR="00554834" w:rsidRPr="00554834" w:rsidRDefault="00554834" w:rsidP="00554834">
      <w:pPr>
        <w:pStyle w:val="EndNoteBibliography"/>
        <w:spacing w:after="0"/>
        <w:rPr>
          <w:noProof/>
        </w:rPr>
      </w:pPr>
      <w:r w:rsidRPr="00554834">
        <w:rPr>
          <w:noProof/>
        </w:rPr>
        <w:t>Nechaev, S., Fargo, D.C., dos Santos, G., Liu, L., Gao, Y., and Adelman, K. (2010). Global Analysis of Short RNAs Reveals Widespread Promoter-Proximal Stalling and Arrest of Pol II in Drosophila. Science</w:t>
      </w:r>
      <w:r w:rsidRPr="00554834">
        <w:rPr>
          <w:i/>
          <w:noProof/>
        </w:rPr>
        <w:t xml:space="preserve"> 327</w:t>
      </w:r>
      <w:r w:rsidRPr="00554834">
        <w:rPr>
          <w:noProof/>
        </w:rPr>
        <w:t>, 335-338.</w:t>
      </w:r>
    </w:p>
    <w:p w14:paraId="152F1F2B" w14:textId="77777777" w:rsidR="00554834" w:rsidRPr="00554834" w:rsidRDefault="00554834" w:rsidP="00554834">
      <w:pPr>
        <w:pStyle w:val="EndNoteBibliography"/>
        <w:spacing w:after="0"/>
        <w:rPr>
          <w:noProof/>
        </w:rPr>
      </w:pPr>
      <w:r w:rsidRPr="00554834">
        <w:rPr>
          <w:noProof/>
        </w:rPr>
        <w:t>Perry, M.W., Boettiger, A.N., Bothma, J.P., and Levine, M. (2010). Shadow Enhancers Foster Robustness of Drosophila Gastrulation. Current Biology</w:t>
      </w:r>
      <w:r w:rsidRPr="00554834">
        <w:rPr>
          <w:i/>
          <w:noProof/>
        </w:rPr>
        <w:t xml:space="preserve"> 20</w:t>
      </w:r>
      <w:r w:rsidRPr="00554834">
        <w:rPr>
          <w:noProof/>
        </w:rPr>
        <w:t>, 1562-1567.</w:t>
      </w:r>
    </w:p>
    <w:p w14:paraId="1BF9D13F" w14:textId="77777777" w:rsidR="00554834" w:rsidRPr="00554834" w:rsidRDefault="00554834" w:rsidP="00554834">
      <w:pPr>
        <w:pStyle w:val="EndNoteBibliography"/>
        <w:spacing w:after="0"/>
        <w:rPr>
          <w:noProof/>
        </w:rPr>
      </w:pPr>
      <w:r w:rsidRPr="00554834">
        <w:rPr>
          <w:noProof/>
        </w:rPr>
        <w:t>Pritchard, D.K., and Schubiger, G. (1996). Activation of transcription in Drosophila embryos is a gradual process mediated by the nucleocytoplasmic ratio. Genes Dev</w:t>
      </w:r>
      <w:r w:rsidRPr="00554834">
        <w:rPr>
          <w:i/>
          <w:noProof/>
        </w:rPr>
        <w:t xml:space="preserve"> 10</w:t>
      </w:r>
      <w:r w:rsidRPr="00554834">
        <w:rPr>
          <w:noProof/>
        </w:rPr>
        <w:t>, 1131-1142.</w:t>
      </w:r>
    </w:p>
    <w:p w14:paraId="3DD15586" w14:textId="77777777" w:rsidR="00554834" w:rsidRPr="00554834" w:rsidRDefault="00554834" w:rsidP="00554834">
      <w:pPr>
        <w:pStyle w:val="EndNoteBibliography"/>
        <w:spacing w:after="0"/>
        <w:rPr>
          <w:noProof/>
        </w:rPr>
      </w:pPr>
      <w:r w:rsidRPr="00554834">
        <w:rPr>
          <w:noProof/>
        </w:rPr>
        <w:t>Roberts, A., Trapnell, C., Donaghey, J., Rinn, J.L., and Pachter, L. (2011). Improving RNA-Seq expression estimates by correcting for fragment bias. Genome Biol</w:t>
      </w:r>
      <w:r w:rsidRPr="00554834">
        <w:rPr>
          <w:i/>
          <w:noProof/>
        </w:rPr>
        <w:t xml:space="preserve"> 12</w:t>
      </w:r>
      <w:r w:rsidRPr="00554834">
        <w:rPr>
          <w:noProof/>
        </w:rPr>
        <w:t>, R22.</w:t>
      </w:r>
    </w:p>
    <w:p w14:paraId="55173C62" w14:textId="77777777" w:rsidR="00554834" w:rsidRPr="00554834" w:rsidRDefault="00554834" w:rsidP="00554834">
      <w:pPr>
        <w:pStyle w:val="EndNoteBibliography"/>
        <w:spacing w:after="0"/>
        <w:rPr>
          <w:noProof/>
        </w:rPr>
      </w:pPr>
      <w:r w:rsidRPr="00554834">
        <w:rPr>
          <w:noProof/>
        </w:rPr>
        <w:t>Rodriguez, J., Tang, C.-H.A., Khodor, Y.L., Vodala, S., Menet, J.S., and Rosbash, M. (2013). Nascent-Seq analysis of Drosophila cycling gene expression. Proceedings of the National Academy of Sciences</w:t>
      </w:r>
      <w:r w:rsidRPr="00554834">
        <w:rPr>
          <w:i/>
          <w:noProof/>
        </w:rPr>
        <w:t xml:space="preserve"> 110</w:t>
      </w:r>
      <w:r w:rsidRPr="00554834">
        <w:rPr>
          <w:noProof/>
        </w:rPr>
        <w:t>, E275-284.</w:t>
      </w:r>
    </w:p>
    <w:p w14:paraId="4737C81E" w14:textId="77777777" w:rsidR="00554834" w:rsidRPr="00554834" w:rsidRDefault="00554834" w:rsidP="00554834">
      <w:pPr>
        <w:pStyle w:val="EndNoteBibliography"/>
        <w:spacing w:after="0"/>
        <w:rPr>
          <w:noProof/>
        </w:rPr>
      </w:pPr>
      <w:r w:rsidRPr="00554834">
        <w:rPr>
          <w:noProof/>
        </w:rPr>
        <w:t>Rougvie, A.E., and Lis, J.T. (1990). Postinitiation transcriptional control in Drosophila melanogaster. Mol Cell Biol</w:t>
      </w:r>
      <w:r w:rsidRPr="00554834">
        <w:rPr>
          <w:i/>
          <w:noProof/>
        </w:rPr>
        <w:t xml:space="preserve"> 10</w:t>
      </w:r>
      <w:r w:rsidRPr="00554834">
        <w:rPr>
          <w:noProof/>
        </w:rPr>
        <w:t>, 6041-6045.</w:t>
      </w:r>
    </w:p>
    <w:p w14:paraId="13B51A04" w14:textId="77777777" w:rsidR="00554834" w:rsidRPr="00554834" w:rsidRDefault="00554834" w:rsidP="00554834">
      <w:pPr>
        <w:pStyle w:val="EndNoteBibliography"/>
        <w:spacing w:after="0"/>
        <w:rPr>
          <w:noProof/>
        </w:rPr>
      </w:pPr>
      <w:r w:rsidRPr="00554834">
        <w:rPr>
          <w:noProof/>
        </w:rPr>
        <w:t>Schneider, D.S., Hudson, K.L., Lin, T.Y., and Anderson, K.V. (1991). Dominant and recessive mutations define functional domains of Toll, a transmembrane protein required for dorsal-ventral polarity in the Drosophila embryo. Genes Dev</w:t>
      </w:r>
      <w:r w:rsidRPr="00554834">
        <w:rPr>
          <w:i/>
          <w:noProof/>
        </w:rPr>
        <w:t xml:space="preserve"> 5</w:t>
      </w:r>
      <w:r w:rsidRPr="00554834">
        <w:rPr>
          <w:noProof/>
        </w:rPr>
        <w:t>, 797-807.</w:t>
      </w:r>
    </w:p>
    <w:p w14:paraId="6C78CD73" w14:textId="77777777" w:rsidR="00554834" w:rsidRPr="00554834" w:rsidRDefault="00554834" w:rsidP="00554834">
      <w:pPr>
        <w:pStyle w:val="EndNoteBibliography"/>
        <w:spacing w:after="0"/>
        <w:rPr>
          <w:noProof/>
        </w:rPr>
      </w:pPr>
      <w:r w:rsidRPr="00554834">
        <w:rPr>
          <w:noProof/>
        </w:rPr>
        <w:t>Tadros, W., Goldman, A.L., Babak, T., Menzies, F., Vardy, L., Orr-Weaver, T., Hughes, T.R., Westwood, J.T., Smibert, C.A., and Lipshitz, H.D. (2007). SMAUG is a major regulator of maternal mRNA destabilization in Drosophila and its translation is activated by the PAN GU kinase. Dev Cell</w:t>
      </w:r>
      <w:r w:rsidRPr="00554834">
        <w:rPr>
          <w:i/>
          <w:noProof/>
        </w:rPr>
        <w:t xml:space="preserve"> 12</w:t>
      </w:r>
      <w:r w:rsidRPr="00554834">
        <w:rPr>
          <w:noProof/>
        </w:rPr>
        <w:t>, 143-155.</w:t>
      </w:r>
    </w:p>
    <w:p w14:paraId="78D32420" w14:textId="77777777" w:rsidR="00554834" w:rsidRPr="00554834" w:rsidRDefault="00554834" w:rsidP="00554834">
      <w:pPr>
        <w:pStyle w:val="EndNoteBibliography"/>
        <w:spacing w:after="0"/>
        <w:rPr>
          <w:noProof/>
        </w:rPr>
      </w:pPr>
      <w:r w:rsidRPr="00554834">
        <w:rPr>
          <w:noProof/>
        </w:rPr>
        <w:t>Tadros, W., and Lipshitz, H.D. (2009). The maternal-to-zygotic transition: a play in two acts. Development</w:t>
      </w:r>
      <w:r w:rsidRPr="00554834">
        <w:rPr>
          <w:i/>
          <w:noProof/>
        </w:rPr>
        <w:t xml:space="preserve"> 136</w:t>
      </w:r>
      <w:r w:rsidRPr="00554834">
        <w:rPr>
          <w:noProof/>
        </w:rPr>
        <w:t>, 3033-3042.</w:t>
      </w:r>
    </w:p>
    <w:p w14:paraId="2D8E5774" w14:textId="77777777" w:rsidR="00554834" w:rsidRPr="00554834" w:rsidRDefault="00554834" w:rsidP="00554834">
      <w:pPr>
        <w:pStyle w:val="EndNoteBibliography"/>
        <w:spacing w:after="0"/>
        <w:rPr>
          <w:noProof/>
        </w:rPr>
      </w:pPr>
      <w:r w:rsidRPr="00554834">
        <w:rPr>
          <w:noProof/>
        </w:rPr>
        <w:t>Thomsen, S., Anders, S., Janga, S.C., Huber, W., and Alonso, C.R. (2010). Genome-wide analysis of mRNA decay patterns during early Drosophila development. Genome biology</w:t>
      </w:r>
      <w:r w:rsidRPr="00554834">
        <w:rPr>
          <w:i/>
          <w:noProof/>
        </w:rPr>
        <w:t xml:space="preserve"> 11</w:t>
      </w:r>
      <w:r w:rsidRPr="00554834">
        <w:rPr>
          <w:noProof/>
        </w:rPr>
        <w:t>, R93.</w:t>
      </w:r>
    </w:p>
    <w:p w14:paraId="21FE4FAF" w14:textId="77777777" w:rsidR="00554834" w:rsidRPr="00554834" w:rsidRDefault="00554834" w:rsidP="00554834">
      <w:pPr>
        <w:pStyle w:val="EndNoteBibliography"/>
        <w:spacing w:after="0"/>
        <w:rPr>
          <w:noProof/>
        </w:rPr>
      </w:pPr>
      <w:r w:rsidRPr="00554834">
        <w:rPr>
          <w:noProof/>
        </w:rPr>
        <w:t>Tomancak, P., Beaton, A., Weiszmann, R., Kwan, E., Shu, S., Lewis, S.E., Richards, S., Ashburner, M., Hartenstein, V., and Celniker, S.E. (2002). Systematic determination of patterns of gene expression during Drosophila embryogenesis. Genome Biol</w:t>
      </w:r>
      <w:r w:rsidRPr="00554834">
        <w:rPr>
          <w:i/>
          <w:noProof/>
        </w:rPr>
        <w:t xml:space="preserve"> 3</w:t>
      </w:r>
      <w:r w:rsidRPr="00554834">
        <w:rPr>
          <w:noProof/>
        </w:rPr>
        <w:t>, 0081-0088.</w:t>
      </w:r>
    </w:p>
    <w:p w14:paraId="6699C6B6" w14:textId="77777777" w:rsidR="00554834" w:rsidRPr="00554834" w:rsidRDefault="00554834" w:rsidP="00554834">
      <w:pPr>
        <w:pStyle w:val="EndNoteBibliography"/>
        <w:spacing w:after="0"/>
        <w:rPr>
          <w:noProof/>
        </w:rPr>
      </w:pPr>
      <w:r w:rsidRPr="00554834">
        <w:rPr>
          <w:noProof/>
        </w:rPr>
        <w:t>Wuarin, J., and Schibler, U. (1994). Physical isolation of nascent RNA chains transcribed by RNA polymerase II: evidence for cotranscriptional splicing. Molecular and Cellular Biology</w:t>
      </w:r>
      <w:r w:rsidRPr="00554834">
        <w:rPr>
          <w:i/>
          <w:noProof/>
        </w:rPr>
        <w:t xml:space="preserve"> 14</w:t>
      </w:r>
      <w:r w:rsidRPr="00554834">
        <w:rPr>
          <w:noProof/>
        </w:rPr>
        <w:t>, 7219-7225.</w:t>
      </w:r>
    </w:p>
    <w:p w14:paraId="1C034F56" w14:textId="77777777" w:rsidR="00554834" w:rsidRPr="00554834" w:rsidRDefault="00554834" w:rsidP="00554834">
      <w:pPr>
        <w:pStyle w:val="EndNoteBibliography"/>
        <w:spacing w:after="0"/>
        <w:rPr>
          <w:noProof/>
        </w:rPr>
      </w:pPr>
      <w:r w:rsidRPr="00554834">
        <w:rPr>
          <w:noProof/>
        </w:rPr>
        <w:t>Xu, Z., Chen, H., Ling, J., Yu, D., Struffi, P., and Small, S. (2014). Impacts of the ubiquitous factor Zelda on Bicoid-dependent DNA binding and transcription in Drosophila. Genes &amp;amp; Development</w:t>
      </w:r>
      <w:r w:rsidRPr="00554834">
        <w:rPr>
          <w:i/>
          <w:noProof/>
        </w:rPr>
        <w:t xml:space="preserve"> 28</w:t>
      </w:r>
      <w:r w:rsidRPr="00554834">
        <w:rPr>
          <w:noProof/>
        </w:rPr>
        <w:t>, 608-621.</w:t>
      </w:r>
    </w:p>
    <w:p w14:paraId="2752A5B3" w14:textId="77777777" w:rsidR="00554834" w:rsidRPr="00554834" w:rsidRDefault="00554834" w:rsidP="00554834">
      <w:pPr>
        <w:pStyle w:val="EndNoteBibliography"/>
        <w:rPr>
          <w:noProof/>
        </w:rPr>
      </w:pPr>
      <w:r w:rsidRPr="00554834">
        <w:rPr>
          <w:noProof/>
        </w:rPr>
        <w:t>Zeitlinger, J., Stark, A., Kellis, M., Hong, J.-W., Nechaev, S., Adelman, K., Levine, M., and Young, R.A. (2007). RNA polymerase stalling at developmental control genes in the Drosophila melanogaster embryo. Nature genetics</w:t>
      </w:r>
      <w:r w:rsidRPr="00554834">
        <w:rPr>
          <w:i/>
          <w:noProof/>
        </w:rPr>
        <w:t xml:space="preserve"> 39</w:t>
      </w:r>
      <w:r w:rsidRPr="00554834">
        <w:rPr>
          <w:noProof/>
        </w:rPr>
        <w:t>, 1512-1516.</w:t>
      </w:r>
    </w:p>
    <w:p w14:paraId="21322213" w14:textId="239507A2" w:rsidR="0093726A" w:rsidRPr="00A86BA7" w:rsidRDefault="00B2655B">
      <w:pPr>
        <w:pStyle w:val="BodyText"/>
        <w:pPrChange w:id="438" w:author="Michael Chambers" w:date="2015-11-17T02:22:00Z">
          <w:pPr>
            <w:pStyle w:val="Heading4"/>
            <w:spacing w:line="480" w:lineRule="auto"/>
          </w:pPr>
        </w:pPrChange>
      </w:pPr>
      <w:r>
        <w:fldChar w:fldCharType="end"/>
      </w:r>
    </w:p>
    <w:sectPr w:rsidR="0093726A" w:rsidRPr="00A86BA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9" w:author="Albert Courey" w:date="2015-11-13T14:04:00Z" w:initials="AC">
    <w:p w14:paraId="5AD7ED5E" w14:textId="68B3B09E" w:rsidR="00266E67" w:rsidRDefault="00266E67">
      <w:pPr>
        <w:pStyle w:val="CommentText"/>
      </w:pPr>
      <w:r>
        <w:rPr>
          <w:rStyle w:val="CommentReference"/>
        </w:rPr>
        <w:annotationRef/>
      </w:r>
      <w:r>
        <w:t>Not clear. I’m thinking that you don’t really mean a gradient but just a layer of 1.7 M sucrose underneath a layer of 0.8 M sucrose. Is that right? I’ve rewritten accordingly, but if I’m wrong then you need to rewrite. Fill in x, y, and z.</w:t>
      </w:r>
    </w:p>
  </w:comment>
  <w:comment w:id="183" w:author="Albert Courey" w:date="2015-11-13T14:16:00Z" w:initials="AC">
    <w:p w14:paraId="32AA185F" w14:textId="77EA93D8" w:rsidR="00266E67" w:rsidRDefault="00266E67">
      <w:pPr>
        <w:pStyle w:val="CommentText"/>
      </w:pPr>
      <w:r>
        <w:rPr>
          <w:rStyle w:val="CommentReference"/>
        </w:rPr>
        <w:annotationRef/>
      </w:r>
      <w:r>
        <w:t>What does it mean for an intron to exhibit no splicing? That begs the definition of an intron. But anyway, I guess you are only talking about things that are annotated as introns.</w:t>
      </w:r>
    </w:p>
  </w:comment>
  <w:comment w:id="192" w:author="Albert Courey" w:date="2015-11-13T14:55:00Z" w:initials="AC">
    <w:p w14:paraId="3E8A4C63" w14:textId="0A73C36B" w:rsidR="000D3260" w:rsidRDefault="000D3260">
      <w:pPr>
        <w:pStyle w:val="CommentText"/>
      </w:pPr>
      <w:r>
        <w:rPr>
          <w:rStyle w:val="CommentReference"/>
        </w:rPr>
        <w:annotationRef/>
      </w:r>
      <w:r>
        <w:t xml:space="preserve">This is a trivial result just related to the way the libraries were made. Have you looked at the </w:t>
      </w:r>
      <w:proofErr w:type="spellStart"/>
      <w:r>
        <w:t>polyadenylated</w:t>
      </w:r>
      <w:proofErr w:type="spellEnd"/>
      <w:r>
        <w:t xml:space="preserve"> transcripts that fall the farthest from the diagonal to see if there are any commonalities?</w:t>
      </w:r>
    </w:p>
  </w:comment>
  <w:comment w:id="272" w:author="Albert Courey" w:date="2015-11-12T18:18:00Z" w:initials="AC">
    <w:p w14:paraId="32FB84DD" w14:textId="77777777" w:rsidR="001A2CBD" w:rsidRDefault="001A2CBD" w:rsidP="001A2CBD">
      <w:pPr>
        <w:pStyle w:val="CommentText"/>
      </w:pPr>
      <w:r>
        <w:rPr>
          <w:rStyle w:val="CommentReference"/>
        </w:rPr>
        <w:annotationRef/>
      </w:r>
      <w:r>
        <w:t xml:space="preserve">I don’t think I fully understand 2-26. How does the figure differentiate between genes that are activated by </w:t>
      </w:r>
      <w:proofErr w:type="spellStart"/>
      <w:r>
        <w:t>Gro</w:t>
      </w:r>
      <w:proofErr w:type="spellEnd"/>
      <w:r>
        <w:t xml:space="preserve"> and those that are repressed by </w:t>
      </w:r>
      <w:proofErr w:type="spellStart"/>
      <w:r>
        <w:t>Gro</w:t>
      </w:r>
      <w:proofErr w:type="spellEnd"/>
      <w:r>
        <w:t>?</w:t>
      </w:r>
    </w:p>
  </w:comment>
  <w:comment w:id="273" w:author="Albert Courey" w:date="2015-11-13T14:51:00Z" w:initials="AC">
    <w:p w14:paraId="5E50BB1D" w14:textId="60B9F114" w:rsidR="00292E46" w:rsidRDefault="00292E46">
      <w:pPr>
        <w:pStyle w:val="CommentText"/>
      </w:pPr>
      <w:r>
        <w:rPr>
          <w:rStyle w:val="CommentReference"/>
        </w:rPr>
        <w:annotationRef/>
      </w:r>
      <w:r>
        <w:t>I think it would be better to move the stuff about Pol II pausing from Chapter 2 into this chapter and combine it with the material in this section.</w:t>
      </w:r>
    </w:p>
  </w:comment>
  <w:comment w:id="284" w:author="Albert Courey" w:date="2015-11-13T14:56:00Z" w:initials="AC">
    <w:p w14:paraId="37726481" w14:textId="4336BD2D" w:rsidR="00874239" w:rsidRDefault="00874239">
      <w:pPr>
        <w:pStyle w:val="CommentText"/>
      </w:pPr>
      <w:r>
        <w:rPr>
          <w:rStyle w:val="CommentReference"/>
        </w:rPr>
        <w:annotationRef/>
      </w:r>
      <w:r>
        <w:t>These graphs need a much clearer explanation. I don’t understand them.</w:t>
      </w:r>
      <w:r w:rsidR="0029262B">
        <w:t xml:space="preserve"> For example, why does the x axis goo from -1 to +1. Is the transcriptional start site at 0 or is it at -1?</w:t>
      </w:r>
    </w:p>
  </w:comment>
  <w:comment w:id="290" w:author="Albert Courey" w:date="2015-11-13T14:36:00Z" w:initials="AC">
    <w:p w14:paraId="7E357B49" w14:textId="56562FD6" w:rsidR="00C12444" w:rsidRDefault="00C12444">
      <w:pPr>
        <w:pStyle w:val="CommentText"/>
      </w:pPr>
      <w:r>
        <w:rPr>
          <w:rStyle w:val="CommentReference"/>
        </w:rPr>
        <w:annotationRef/>
      </w:r>
      <w:r>
        <w:t>This needs to be beefed up.</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AD7ED5E" w15:done="0"/>
  <w15:commentEx w15:paraId="32AA185F" w15:done="0"/>
  <w15:commentEx w15:paraId="3E8A4C63" w15:done="0"/>
  <w15:commentEx w15:paraId="32FB84DD" w15:done="0"/>
  <w15:commentEx w15:paraId="5E50BB1D" w15:done="0"/>
  <w15:commentEx w15:paraId="37726481" w15:done="0"/>
  <w15:commentEx w15:paraId="7E357B4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5CB482" w14:textId="77777777" w:rsidR="00176A71" w:rsidRDefault="00176A71">
      <w:pPr>
        <w:spacing w:after="0"/>
      </w:pPr>
      <w:r>
        <w:separator/>
      </w:r>
    </w:p>
  </w:endnote>
  <w:endnote w:type="continuationSeparator" w:id="0">
    <w:p w14:paraId="74B4F75F" w14:textId="77777777" w:rsidR="00176A71" w:rsidRDefault="00176A7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394610" w14:textId="77777777" w:rsidR="00176A71" w:rsidRDefault="00176A71">
      <w:r>
        <w:separator/>
      </w:r>
    </w:p>
  </w:footnote>
  <w:footnote w:type="continuationSeparator" w:id="0">
    <w:p w14:paraId="7BD8720E" w14:textId="77777777" w:rsidR="00176A71" w:rsidRDefault="00176A7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7BFFBC8"/>
    <w:multiLevelType w:val="multilevel"/>
    <w:tmpl w:val="85BCFC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ED0B10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Chambers">
    <w15:presenceInfo w15:providerId="Windows Live" w15:userId="bdc6256791877d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revisionView w:markup="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ell&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xpdr0vslpwzage5afxvdv2xds5vfp9zsafw&quot;&gt;endnote&lt;record-ids&gt;&lt;item&gt;385&lt;/item&gt;&lt;item&gt;1150&lt;/item&gt;&lt;item&gt;1350&lt;/item&gt;&lt;item&gt;1471&lt;/item&gt;&lt;item&gt;1782&lt;/item&gt;&lt;item&gt;1817&lt;/item&gt;&lt;item&gt;1928&lt;/item&gt;&lt;item&gt;2081&lt;/item&gt;&lt;item&gt;2380&lt;/item&gt;&lt;item&gt;2381&lt;/item&gt;&lt;item&gt;3006&lt;/item&gt;&lt;item&gt;3010&lt;/item&gt;&lt;item&gt;3027&lt;/item&gt;&lt;item&gt;3031&lt;/item&gt;&lt;item&gt;3044&lt;/item&gt;&lt;item&gt;3118&lt;/item&gt;&lt;item&gt;3144&lt;/item&gt;&lt;item&gt;3146&lt;/item&gt;&lt;item&gt;3147&lt;/item&gt;&lt;item&gt;3149&lt;/item&gt;&lt;item&gt;3150&lt;/item&gt;&lt;item&gt;3151&lt;/item&gt;&lt;item&gt;3152&lt;/item&gt;&lt;item&gt;3153&lt;/item&gt;&lt;item&gt;3154&lt;/item&gt;&lt;item&gt;3155&lt;/item&gt;&lt;item&gt;3156&lt;/item&gt;&lt;item&gt;3157&lt;/item&gt;&lt;item&gt;3159&lt;/item&gt;&lt;item&gt;3161&lt;/item&gt;&lt;item&gt;3162&lt;/item&gt;&lt;item&gt;3163&lt;/item&gt;&lt;item&gt;3164&lt;/item&gt;&lt;item&gt;3165&lt;/item&gt;&lt;item&gt;3166&lt;/item&gt;&lt;item&gt;3167&lt;/item&gt;&lt;item&gt;3191&lt;/item&gt;&lt;item&gt;3193&lt;/item&gt;&lt;item&gt;3194&lt;/item&gt;&lt;/record-ids&gt;&lt;/item&gt;&lt;/Libraries&gt;"/>
  </w:docVars>
  <w:rsids>
    <w:rsidRoot w:val="00590D07"/>
    <w:rsid w:val="00011C8B"/>
    <w:rsid w:val="00044CF2"/>
    <w:rsid w:val="000761A6"/>
    <w:rsid w:val="000778C7"/>
    <w:rsid w:val="00092FCF"/>
    <w:rsid w:val="000D3260"/>
    <w:rsid w:val="000E6892"/>
    <w:rsid w:val="00102D2D"/>
    <w:rsid w:val="00127FD7"/>
    <w:rsid w:val="00131A23"/>
    <w:rsid w:val="00151771"/>
    <w:rsid w:val="00154970"/>
    <w:rsid w:val="00176A71"/>
    <w:rsid w:val="0018717A"/>
    <w:rsid w:val="00197D12"/>
    <w:rsid w:val="001A2CBD"/>
    <w:rsid w:val="001F4EA0"/>
    <w:rsid w:val="00205682"/>
    <w:rsid w:val="00207E2F"/>
    <w:rsid w:val="00234863"/>
    <w:rsid w:val="00241459"/>
    <w:rsid w:val="002534AA"/>
    <w:rsid w:val="00266E67"/>
    <w:rsid w:val="0029217D"/>
    <w:rsid w:val="0029262B"/>
    <w:rsid w:val="00292E46"/>
    <w:rsid w:val="00297CD9"/>
    <w:rsid w:val="002C2A48"/>
    <w:rsid w:val="002C43ED"/>
    <w:rsid w:val="002C677C"/>
    <w:rsid w:val="002C6B01"/>
    <w:rsid w:val="002F2A73"/>
    <w:rsid w:val="002F4B7D"/>
    <w:rsid w:val="00316053"/>
    <w:rsid w:val="00325FB4"/>
    <w:rsid w:val="003369DA"/>
    <w:rsid w:val="00352387"/>
    <w:rsid w:val="003670B6"/>
    <w:rsid w:val="00381AD2"/>
    <w:rsid w:val="00392443"/>
    <w:rsid w:val="003A1156"/>
    <w:rsid w:val="004011C8"/>
    <w:rsid w:val="00403370"/>
    <w:rsid w:val="0041031A"/>
    <w:rsid w:val="00420AAD"/>
    <w:rsid w:val="00427CB5"/>
    <w:rsid w:val="004311A5"/>
    <w:rsid w:val="00452672"/>
    <w:rsid w:val="00455A51"/>
    <w:rsid w:val="004611B3"/>
    <w:rsid w:val="004901DE"/>
    <w:rsid w:val="004B1FFD"/>
    <w:rsid w:val="004E29B3"/>
    <w:rsid w:val="004F5A7B"/>
    <w:rsid w:val="005266FA"/>
    <w:rsid w:val="00536021"/>
    <w:rsid w:val="00550208"/>
    <w:rsid w:val="00554634"/>
    <w:rsid w:val="00554834"/>
    <w:rsid w:val="00556A1F"/>
    <w:rsid w:val="00561695"/>
    <w:rsid w:val="005740A5"/>
    <w:rsid w:val="00590D07"/>
    <w:rsid w:val="00593895"/>
    <w:rsid w:val="005A5F61"/>
    <w:rsid w:val="005A7761"/>
    <w:rsid w:val="005B4A33"/>
    <w:rsid w:val="005B672F"/>
    <w:rsid w:val="005E5117"/>
    <w:rsid w:val="005F54D9"/>
    <w:rsid w:val="00610911"/>
    <w:rsid w:val="00612FFD"/>
    <w:rsid w:val="00614BCE"/>
    <w:rsid w:val="0061791A"/>
    <w:rsid w:val="0062792B"/>
    <w:rsid w:val="00636044"/>
    <w:rsid w:val="00641A4D"/>
    <w:rsid w:val="00666143"/>
    <w:rsid w:val="00670508"/>
    <w:rsid w:val="006755D4"/>
    <w:rsid w:val="00690E1A"/>
    <w:rsid w:val="00692974"/>
    <w:rsid w:val="006A0BDC"/>
    <w:rsid w:val="006A670B"/>
    <w:rsid w:val="006B09BB"/>
    <w:rsid w:val="006B1802"/>
    <w:rsid w:val="006C346B"/>
    <w:rsid w:val="00711590"/>
    <w:rsid w:val="00711A3B"/>
    <w:rsid w:val="00733885"/>
    <w:rsid w:val="00734F32"/>
    <w:rsid w:val="00740191"/>
    <w:rsid w:val="00742CD1"/>
    <w:rsid w:val="0075052C"/>
    <w:rsid w:val="00756E52"/>
    <w:rsid w:val="00780CC5"/>
    <w:rsid w:val="007837F2"/>
    <w:rsid w:val="00784D58"/>
    <w:rsid w:val="007D3F01"/>
    <w:rsid w:val="007E55F3"/>
    <w:rsid w:val="00805066"/>
    <w:rsid w:val="0083242A"/>
    <w:rsid w:val="00862B82"/>
    <w:rsid w:val="00874239"/>
    <w:rsid w:val="008B379C"/>
    <w:rsid w:val="008B7B7F"/>
    <w:rsid w:val="008D226D"/>
    <w:rsid w:val="008D40FE"/>
    <w:rsid w:val="008D6863"/>
    <w:rsid w:val="008E6909"/>
    <w:rsid w:val="009115A9"/>
    <w:rsid w:val="00931F1D"/>
    <w:rsid w:val="009344D2"/>
    <w:rsid w:val="0093726A"/>
    <w:rsid w:val="00965BCD"/>
    <w:rsid w:val="00973F2C"/>
    <w:rsid w:val="00974AF4"/>
    <w:rsid w:val="00975EA3"/>
    <w:rsid w:val="009E4EB0"/>
    <w:rsid w:val="00A42A69"/>
    <w:rsid w:val="00A46C1E"/>
    <w:rsid w:val="00A47477"/>
    <w:rsid w:val="00A61882"/>
    <w:rsid w:val="00A67E88"/>
    <w:rsid w:val="00A73E0D"/>
    <w:rsid w:val="00A86BA7"/>
    <w:rsid w:val="00AA275B"/>
    <w:rsid w:val="00AA75CF"/>
    <w:rsid w:val="00AF254D"/>
    <w:rsid w:val="00B2655B"/>
    <w:rsid w:val="00B86B75"/>
    <w:rsid w:val="00B94878"/>
    <w:rsid w:val="00BC48D5"/>
    <w:rsid w:val="00BD4A44"/>
    <w:rsid w:val="00BE04FF"/>
    <w:rsid w:val="00BE648A"/>
    <w:rsid w:val="00C12444"/>
    <w:rsid w:val="00C154D3"/>
    <w:rsid w:val="00C16C79"/>
    <w:rsid w:val="00C36279"/>
    <w:rsid w:val="00C44BA1"/>
    <w:rsid w:val="00C54747"/>
    <w:rsid w:val="00C60DD4"/>
    <w:rsid w:val="00C732B4"/>
    <w:rsid w:val="00C80B87"/>
    <w:rsid w:val="00CB74DC"/>
    <w:rsid w:val="00CC25A8"/>
    <w:rsid w:val="00D25519"/>
    <w:rsid w:val="00D67DAC"/>
    <w:rsid w:val="00D7635C"/>
    <w:rsid w:val="00D952B4"/>
    <w:rsid w:val="00DC05AD"/>
    <w:rsid w:val="00DC5606"/>
    <w:rsid w:val="00DE7E66"/>
    <w:rsid w:val="00DF0E0B"/>
    <w:rsid w:val="00DF3BEE"/>
    <w:rsid w:val="00E1075F"/>
    <w:rsid w:val="00E315A3"/>
    <w:rsid w:val="00E513DE"/>
    <w:rsid w:val="00E55905"/>
    <w:rsid w:val="00E60A07"/>
    <w:rsid w:val="00E75EF2"/>
    <w:rsid w:val="00E80EA8"/>
    <w:rsid w:val="00F21A64"/>
    <w:rsid w:val="00F22F22"/>
    <w:rsid w:val="00F37FD0"/>
    <w:rsid w:val="00F56974"/>
    <w:rsid w:val="00F71471"/>
    <w:rsid w:val="00F8262E"/>
    <w:rsid w:val="00F82BCD"/>
    <w:rsid w:val="00F91986"/>
    <w:rsid w:val="00FA7F2E"/>
    <w:rsid w:val="00FC2524"/>
    <w:rsid w:val="00FC4975"/>
    <w:rsid w:val="00FE5A3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140C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76">
    <w:lsdException w:name="Normal" w:semiHidden="0" w:unhideWhenUsed="0"/>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annotation text" w:uiPriority="99"/>
    <w:lsdException w:name="annotation reference" w:uiPriority="99"/>
    <w:lsdException w:name="List Number 2" w:semiHidden="0" w:unhideWhenUsed="0"/>
    <w:lsdException w:name="List Number 5" w:semiHidden="0" w:unhideWhenUsed="0"/>
    <w:lsdException w:name="Title" w:semiHidden="0" w:unhideWhenUsed="0"/>
    <w:lsdException w:name="Body Text" w:qFormat="1"/>
    <w:lsdException w:name="Subtitle" w:semiHidden="0" w:unhideWhenUsed="0"/>
    <w:lsdException w:name="Strong" w:semiHidden="0" w:unhideWhenUsed="0"/>
    <w:lsdException w:name="Emphasis" w:semiHidden="0" w:unhideWhenUsed="0"/>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EndNoteBibliographyTitle">
    <w:name w:val="EndNote Bibliography Title"/>
    <w:basedOn w:val="Normal"/>
    <w:rsid w:val="0093726A"/>
    <w:pPr>
      <w:spacing w:after="0"/>
      <w:jc w:val="center"/>
    </w:pPr>
    <w:rPr>
      <w:rFonts w:ascii="Calibri" w:hAnsi="Calibri"/>
    </w:rPr>
  </w:style>
  <w:style w:type="paragraph" w:customStyle="1" w:styleId="EndNoteBibliography">
    <w:name w:val="EndNote Bibliography"/>
    <w:basedOn w:val="Normal"/>
    <w:rsid w:val="0093726A"/>
    <w:rPr>
      <w:rFonts w:ascii="Calibri" w:hAnsi="Calibri"/>
    </w:rPr>
  </w:style>
  <w:style w:type="paragraph" w:styleId="BalloonText">
    <w:name w:val="Balloon Text"/>
    <w:basedOn w:val="Normal"/>
    <w:link w:val="BalloonTextChar"/>
    <w:semiHidden/>
    <w:unhideWhenUsed/>
    <w:rsid w:val="00690E1A"/>
    <w:pPr>
      <w:spacing w:after="0"/>
    </w:pPr>
    <w:rPr>
      <w:rFonts w:ascii="Lucida Grande" w:hAnsi="Lucida Grande" w:cs="Lucida Grande"/>
      <w:sz w:val="18"/>
      <w:szCs w:val="18"/>
    </w:rPr>
  </w:style>
  <w:style w:type="character" w:customStyle="1" w:styleId="BalloonTextChar">
    <w:name w:val="Balloon Text Char"/>
    <w:basedOn w:val="DefaultParagraphFont"/>
    <w:link w:val="BalloonText"/>
    <w:semiHidden/>
    <w:rsid w:val="00690E1A"/>
    <w:rPr>
      <w:rFonts w:ascii="Lucida Grande" w:hAnsi="Lucida Grande" w:cs="Lucida Grande"/>
      <w:sz w:val="18"/>
      <w:szCs w:val="18"/>
    </w:rPr>
  </w:style>
  <w:style w:type="character" w:styleId="CommentReference">
    <w:name w:val="annotation reference"/>
    <w:basedOn w:val="DefaultParagraphFont"/>
    <w:uiPriority w:val="99"/>
    <w:semiHidden/>
    <w:unhideWhenUsed/>
    <w:rsid w:val="00690E1A"/>
    <w:rPr>
      <w:sz w:val="18"/>
      <w:szCs w:val="18"/>
    </w:rPr>
  </w:style>
  <w:style w:type="paragraph" w:styleId="CommentText">
    <w:name w:val="annotation text"/>
    <w:basedOn w:val="Normal"/>
    <w:link w:val="CommentTextChar"/>
    <w:uiPriority w:val="99"/>
    <w:semiHidden/>
    <w:unhideWhenUsed/>
    <w:rsid w:val="00690E1A"/>
  </w:style>
  <w:style w:type="character" w:customStyle="1" w:styleId="CommentTextChar">
    <w:name w:val="Comment Text Char"/>
    <w:basedOn w:val="DefaultParagraphFont"/>
    <w:link w:val="CommentText"/>
    <w:uiPriority w:val="99"/>
    <w:semiHidden/>
    <w:rsid w:val="00690E1A"/>
  </w:style>
  <w:style w:type="paragraph" w:styleId="CommentSubject">
    <w:name w:val="annotation subject"/>
    <w:basedOn w:val="CommentText"/>
    <w:next w:val="CommentText"/>
    <w:link w:val="CommentSubjectChar"/>
    <w:semiHidden/>
    <w:unhideWhenUsed/>
    <w:rsid w:val="00690E1A"/>
    <w:rPr>
      <w:b/>
      <w:bCs/>
      <w:sz w:val="20"/>
      <w:szCs w:val="20"/>
    </w:rPr>
  </w:style>
  <w:style w:type="character" w:customStyle="1" w:styleId="CommentSubjectChar">
    <w:name w:val="Comment Subject Char"/>
    <w:basedOn w:val="CommentTextChar"/>
    <w:link w:val="CommentSubject"/>
    <w:semiHidden/>
    <w:rsid w:val="00690E1A"/>
    <w:rPr>
      <w:b/>
      <w:bCs/>
      <w:sz w:val="20"/>
      <w:szCs w:val="20"/>
    </w:rPr>
  </w:style>
  <w:style w:type="character" w:customStyle="1" w:styleId="BodyTextChar">
    <w:name w:val="Body Text Char"/>
    <w:basedOn w:val="DefaultParagraphFont"/>
    <w:link w:val="BodyText"/>
    <w:rsid w:val="00614BC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76">
    <w:lsdException w:name="Normal" w:semiHidden="0" w:unhideWhenUsed="0"/>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annotation text" w:uiPriority="99"/>
    <w:lsdException w:name="annotation reference" w:uiPriority="99"/>
    <w:lsdException w:name="List Number 2" w:semiHidden="0" w:unhideWhenUsed="0"/>
    <w:lsdException w:name="List Number 5" w:semiHidden="0" w:unhideWhenUsed="0"/>
    <w:lsdException w:name="Title" w:semiHidden="0" w:unhideWhenUsed="0"/>
    <w:lsdException w:name="Body Text" w:qFormat="1"/>
    <w:lsdException w:name="Subtitle" w:semiHidden="0" w:unhideWhenUsed="0"/>
    <w:lsdException w:name="Strong" w:semiHidden="0" w:unhideWhenUsed="0"/>
    <w:lsdException w:name="Emphasis" w:semiHidden="0" w:unhideWhenUsed="0"/>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EndNoteBibliographyTitle">
    <w:name w:val="EndNote Bibliography Title"/>
    <w:basedOn w:val="Normal"/>
    <w:rsid w:val="0093726A"/>
    <w:pPr>
      <w:spacing w:after="0"/>
      <w:jc w:val="center"/>
    </w:pPr>
    <w:rPr>
      <w:rFonts w:ascii="Calibri" w:hAnsi="Calibri"/>
    </w:rPr>
  </w:style>
  <w:style w:type="paragraph" w:customStyle="1" w:styleId="EndNoteBibliography">
    <w:name w:val="EndNote Bibliography"/>
    <w:basedOn w:val="Normal"/>
    <w:rsid w:val="0093726A"/>
    <w:rPr>
      <w:rFonts w:ascii="Calibri" w:hAnsi="Calibri"/>
    </w:rPr>
  </w:style>
  <w:style w:type="paragraph" w:styleId="BalloonText">
    <w:name w:val="Balloon Text"/>
    <w:basedOn w:val="Normal"/>
    <w:link w:val="BalloonTextChar"/>
    <w:semiHidden/>
    <w:unhideWhenUsed/>
    <w:rsid w:val="00690E1A"/>
    <w:pPr>
      <w:spacing w:after="0"/>
    </w:pPr>
    <w:rPr>
      <w:rFonts w:ascii="Lucida Grande" w:hAnsi="Lucida Grande" w:cs="Lucida Grande"/>
      <w:sz w:val="18"/>
      <w:szCs w:val="18"/>
    </w:rPr>
  </w:style>
  <w:style w:type="character" w:customStyle="1" w:styleId="BalloonTextChar">
    <w:name w:val="Balloon Text Char"/>
    <w:basedOn w:val="DefaultParagraphFont"/>
    <w:link w:val="BalloonText"/>
    <w:semiHidden/>
    <w:rsid w:val="00690E1A"/>
    <w:rPr>
      <w:rFonts w:ascii="Lucida Grande" w:hAnsi="Lucida Grande" w:cs="Lucida Grande"/>
      <w:sz w:val="18"/>
      <w:szCs w:val="18"/>
    </w:rPr>
  </w:style>
  <w:style w:type="character" w:styleId="CommentReference">
    <w:name w:val="annotation reference"/>
    <w:basedOn w:val="DefaultParagraphFont"/>
    <w:uiPriority w:val="99"/>
    <w:semiHidden/>
    <w:unhideWhenUsed/>
    <w:rsid w:val="00690E1A"/>
    <w:rPr>
      <w:sz w:val="18"/>
      <w:szCs w:val="18"/>
    </w:rPr>
  </w:style>
  <w:style w:type="paragraph" w:styleId="CommentText">
    <w:name w:val="annotation text"/>
    <w:basedOn w:val="Normal"/>
    <w:link w:val="CommentTextChar"/>
    <w:uiPriority w:val="99"/>
    <w:semiHidden/>
    <w:unhideWhenUsed/>
    <w:rsid w:val="00690E1A"/>
  </w:style>
  <w:style w:type="character" w:customStyle="1" w:styleId="CommentTextChar">
    <w:name w:val="Comment Text Char"/>
    <w:basedOn w:val="DefaultParagraphFont"/>
    <w:link w:val="CommentText"/>
    <w:uiPriority w:val="99"/>
    <w:semiHidden/>
    <w:rsid w:val="00690E1A"/>
  </w:style>
  <w:style w:type="paragraph" w:styleId="CommentSubject">
    <w:name w:val="annotation subject"/>
    <w:basedOn w:val="CommentText"/>
    <w:next w:val="CommentText"/>
    <w:link w:val="CommentSubjectChar"/>
    <w:semiHidden/>
    <w:unhideWhenUsed/>
    <w:rsid w:val="00690E1A"/>
    <w:rPr>
      <w:b/>
      <w:bCs/>
      <w:sz w:val="20"/>
      <w:szCs w:val="20"/>
    </w:rPr>
  </w:style>
  <w:style w:type="character" w:customStyle="1" w:styleId="CommentSubjectChar">
    <w:name w:val="Comment Subject Char"/>
    <w:basedOn w:val="CommentTextChar"/>
    <w:link w:val="CommentSubject"/>
    <w:semiHidden/>
    <w:rsid w:val="00690E1A"/>
    <w:rPr>
      <w:b/>
      <w:bCs/>
      <w:sz w:val="20"/>
      <w:szCs w:val="20"/>
    </w:rPr>
  </w:style>
  <w:style w:type="character" w:customStyle="1" w:styleId="BodyTextChar">
    <w:name w:val="Body Text Char"/>
    <w:basedOn w:val="DefaultParagraphFont"/>
    <w:link w:val="BodyText"/>
    <w:rsid w:val="00614B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emf"/><Relationship Id="rId20" Type="http://schemas.microsoft.com/office/2011/relationships/commentsExtended" Target="commentsExtended.xml"/><Relationship Id="rId21" Type="http://schemas.microsoft.com/office/2011/relationships/people" Target="people.xml"/><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37</Pages>
  <Words>12506</Words>
  <Characters>71290</Characters>
  <Application>Microsoft Macintosh Word</Application>
  <DocSecurity>0</DocSecurity>
  <Lines>594</Lines>
  <Paragraphs>167</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83629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Chambers</dc:creator>
  <cp:lastModifiedBy>Michael Chambers</cp:lastModifiedBy>
  <cp:revision>3</cp:revision>
  <cp:lastPrinted>2015-11-12T17:58:00Z</cp:lastPrinted>
  <dcterms:created xsi:type="dcterms:W3CDTF">2015-11-17T10:36:00Z</dcterms:created>
  <dcterms:modified xsi:type="dcterms:W3CDTF">2015-11-18T07:00:00Z</dcterms:modified>
</cp:coreProperties>
</file>