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pPr>
        <w:spacing w:line="480" w:lineRule="auto"/>
        <w:jc w:val="center"/>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pPr>
        <w:spacing w:line="480" w:lineRule="auto"/>
        <w:jc w:val="center"/>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pPr>
        <w:spacing w:line="480" w:lineRule="auto"/>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pPr>
        <w:spacing w:line="480" w:lineRule="auto"/>
        <w:rPr>
          <w:del w:id="27" w:author="Michael Chambers" w:date="2015-11-17T02:29:00Z"/>
        </w:rPr>
      </w:pPr>
    </w:p>
    <w:p w14:paraId="44803A8B" w14:textId="1DCB1914" w:rsidR="00D17E0A" w:rsidRPr="0010426B" w:rsidDel="000935F4" w:rsidRDefault="00D17E0A">
      <w:pPr>
        <w:pStyle w:val="BodyText"/>
        <w:spacing w:line="480" w:lineRule="auto"/>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rPrChange>
          </w:rPr>
          <w:delText>Abstract</w:delText>
        </w:r>
      </w:del>
    </w:p>
    <w:p w14:paraId="433D6BB7" w14:textId="138DE784" w:rsidR="008C7EA1" w:rsidRPr="000835DE" w:rsidDel="000935F4" w:rsidRDefault="008C7EA1">
      <w:pPr>
        <w:pStyle w:val="BodyText"/>
        <w:spacing w:line="480" w:lineRule="auto"/>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pPr>
        <w:pStyle w:val="BodyText"/>
        <w:spacing w:line="480" w:lineRule="auto"/>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pPr>
        <w:pStyle w:val="BodyText"/>
        <w:spacing w:line="480" w:lineRule="auto"/>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198B1A84" w:rsidR="00D24DC3" w:rsidRDefault="00D17E0A">
      <w:pPr>
        <w:spacing w:line="480" w:lineRule="auto"/>
        <w:pPrChange w:id="46" w:author="Michael Chambers" w:date="2015-11-17T02:25:00Z">
          <w:pPr>
            <w:spacing w:line="480" w:lineRule="auto"/>
            <w:ind w:firstLine="720"/>
          </w:pPr>
        </w:pPrChange>
      </w:pPr>
      <w:r>
        <w:t xml:space="preserve">The </w:t>
      </w:r>
      <w:proofErr w:type="spellStart"/>
      <w:r>
        <w:t>corepressor</w:t>
      </w:r>
      <w:proofErr w:type="spellEnd"/>
      <w:r>
        <w:t xml:space="preserve"> Groucho (</w:t>
      </w:r>
      <w:proofErr w:type="spellStart"/>
      <w:r>
        <w:t>Gro</w:t>
      </w:r>
      <w:proofErr w:type="spellEnd"/>
      <w:r>
        <w:t xml:space="preserve">)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r w:rsidR="00223495">
        <w:t>{</w:t>
      </w:r>
      <w:proofErr w:type="spellStart"/>
      <w:r w:rsidR="00223495">
        <w:t>Agarwal</w:t>
      </w:r>
      <w:proofErr w:type="spellEnd"/>
      <w:r w:rsidR="00223495">
        <w:t>, 2015 #3188}</w:t>
      </w:r>
      <w:r>
        <w:t>. Through</w:t>
      </w:r>
      <w:del w:id="48" w:author="Michael Chambers" w:date="2015-11-16T16:35:00Z">
        <w:r w:rsidDel="00DA1B9B">
          <w:delText xml:space="preserve"> its</w:delText>
        </w:r>
      </w:del>
      <w:r>
        <w:t xml:space="preserve"> interaction</w:t>
      </w:r>
      <w:ins w:id="49" w:author="Michael Chambers" w:date="2015-11-16T16:35:00Z">
        <w:r w:rsidR="00DA1B9B">
          <w:t>s</w:t>
        </w:r>
      </w:ins>
      <w:r>
        <w:t xml:space="preserve"> with numerous sequence-specific transcription factors</w:t>
      </w:r>
      <w:ins w:id="50" w:author="Michael Chambers" w:date="2015-11-16T16:35:00Z">
        <w:r w:rsidR="00DA1B9B">
          <w:t xml:space="preserve">, </w:t>
        </w:r>
      </w:ins>
      <w:del w:id="51" w:author="Michael Chambers" w:date="2015-11-16T16:35:00Z">
        <w:r w:rsidDel="00DA1B9B">
          <w:delText xml:space="preserve"> (repressors), </w:delText>
        </w:r>
      </w:del>
      <w:proofErr w:type="spellStart"/>
      <w:r>
        <w:t>Gro</w:t>
      </w:r>
      <w:proofErr w:type="spellEnd"/>
      <w:r>
        <w:t xml:space="preserve"> is crucial to the spatial and temporal restriction of gene expression beginning very early in embryonic development and continuing throughout larval and </w:t>
      </w:r>
      <w:proofErr w:type="spellStart"/>
      <w:r>
        <w:t>pupal</w:t>
      </w:r>
      <w:proofErr w:type="spellEnd"/>
      <w:r>
        <w:t xml:space="preserve"> development</w:t>
      </w:r>
      <w:ins w:id="52" w:author="Michael Chambers" w:date="2015-11-16T16:39:00Z">
        <w:r w:rsidR="00DA1B9B">
          <w:t xml:space="preserve"> </w:t>
        </w:r>
      </w:ins>
      <w:r w:rsidR="00223495">
        <w:t>{</w:t>
      </w:r>
      <w:proofErr w:type="spellStart"/>
      <w:r w:rsidR="00223495">
        <w:t>Turki-Judeh</w:t>
      </w:r>
      <w:proofErr w:type="spellEnd"/>
      <w:r w:rsidR="00223495">
        <w:t>, 2012 #2385}</w:t>
      </w:r>
      <w:r>
        <w:t xml:space="preserve">. As </w:t>
      </w:r>
      <w:proofErr w:type="spellStart"/>
      <w:r>
        <w:t>Gro</w:t>
      </w:r>
      <w:proofErr w:type="spellEnd"/>
      <w:r>
        <w:t xml:space="preserve"> mRNA is maternally deposited in the oocyte, high levels of the protein are present from the onset of development, and as such </w:t>
      </w:r>
      <w:proofErr w:type="spellStart"/>
      <w:r>
        <w:t>Gro</w:t>
      </w:r>
      <w:proofErr w:type="spellEnd"/>
      <w:r>
        <w:t xml:space="preserve"> participates in many of the earliest transcriptional decisions in the embryo</w:t>
      </w:r>
      <w:ins w:id="53" w:author="Michael Chambers" w:date="2015-11-16T16:36:00Z">
        <w:r w:rsidR="00DA1B9B">
          <w:t xml:space="preserve"> </w:t>
        </w:r>
      </w:ins>
      <w:r w:rsidR="00223495">
        <w:t>{</w:t>
      </w:r>
      <w:proofErr w:type="spellStart"/>
      <w:r w:rsidR="00223495">
        <w:t>Paroush</w:t>
      </w:r>
      <w:proofErr w:type="spellEnd"/>
      <w:r w:rsidR="00223495">
        <w:t>, 1994 #3090}</w:t>
      </w:r>
      <w:r>
        <w:t xml:space="preserve">. Due to the </w:t>
      </w:r>
      <w:proofErr w:type="gramStart"/>
      <w:r>
        <w:t>highly-connected</w:t>
      </w:r>
      <w:proofErr w:type="gramEnd"/>
      <w:r>
        <w:t xml:space="preserve"> position of </w:t>
      </w:r>
      <w:proofErr w:type="spellStart"/>
      <w:r>
        <w:t>Gro</w:t>
      </w:r>
      <w:proofErr w:type="spellEnd"/>
      <w:r>
        <w:t xml:space="preserve"> in the developmental regulatory network, changes in </w:t>
      </w:r>
      <w:proofErr w:type="spellStart"/>
      <w:r>
        <w:t>Gro</w:t>
      </w:r>
      <w:proofErr w:type="spellEnd"/>
      <w:r>
        <w:t xml:space="preserve"> levels or function result in profound developmental abnormalities and </w:t>
      </w:r>
      <w:commentRangeStart w:id="54"/>
      <w:r>
        <w:t>disease</w:t>
      </w:r>
      <w:commentRangeEnd w:id="54"/>
      <w:r w:rsidR="000935F4">
        <w:rPr>
          <w:rStyle w:val="CommentReference"/>
        </w:rPr>
        <w:commentReference w:id="54"/>
      </w:r>
      <w:ins w:id="55" w:author="Michael Chambers" w:date="2015-11-16T16:40:00Z">
        <w:r w:rsidR="000F5DF2">
          <w:t xml:space="preserve"> </w:t>
        </w:r>
      </w:ins>
      <w:r w:rsidR="00223495">
        <w:t>{</w:t>
      </w:r>
      <w:proofErr w:type="spellStart"/>
      <w:r w:rsidR="00223495">
        <w:t>Buscarlet</w:t>
      </w:r>
      <w:proofErr w:type="spellEnd"/>
      <w:r w:rsidR="00223495">
        <w:t>, 2007 #1788}</w:t>
      </w:r>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 xml:space="preserve">identify Groucho repressive targets. Global analysis of Groucho binding patterns via </w:t>
      </w:r>
      <w:proofErr w:type="spellStart"/>
      <w:r>
        <w:t>ChIP-seq</w:t>
      </w:r>
      <w:proofErr w:type="spellEnd"/>
      <w:r>
        <w:t xml:space="preserve">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w:t>
      </w:r>
      <w:proofErr w:type="spellStart"/>
      <w:r>
        <w:t>transcriptome</w:t>
      </w:r>
      <w:proofErr w:type="spellEnd"/>
      <w:r>
        <w:t xml:space="preserve"> under conditions of </w:t>
      </w:r>
      <w:r w:rsidR="00D95401">
        <w:t>perturbed Groucho dosage enables</w:t>
      </w:r>
      <w:r>
        <w:t xml:space="preserve"> us to dissect Groucho’s role in multiple signaling pathways and, integrated with the </w:t>
      </w:r>
      <w:proofErr w:type="spellStart"/>
      <w:r>
        <w:lastRenderedPageBreak/>
        <w:t>ChIP-seq</w:t>
      </w:r>
      <w:proofErr w:type="spellEnd"/>
      <w:r>
        <w:t xml:space="preserve">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50A5F76A" w:rsidR="00D17E0A" w:rsidRDefault="00D17E0A" w:rsidP="00D17E0A">
      <w:pPr>
        <w:spacing w:line="480" w:lineRule="auto"/>
        <w:ind w:firstLine="720"/>
      </w:pPr>
      <w:r>
        <w:t xml:space="preserve">Although </w:t>
      </w:r>
      <w:proofErr w:type="spellStart"/>
      <w:r>
        <w:t>Gro</w:t>
      </w:r>
      <w:proofErr w:type="spellEnd"/>
      <w:r>
        <w:t xml:space="preserve">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w:t>
      </w:r>
      <w:proofErr w:type="spellStart"/>
      <w:r>
        <w:t>Gro</w:t>
      </w:r>
      <w:proofErr w:type="spellEnd"/>
      <w:r>
        <w:t xml:space="preserve"> does not bind to DNA directly, it may participate via unknown mechanisms in target gene selection. This is demonstrated by a </w:t>
      </w:r>
      <w:proofErr w:type="spellStart"/>
      <w:r>
        <w:t>Gro</w:t>
      </w:r>
      <w:proofErr w:type="spellEnd"/>
      <w:r>
        <w:t xml:space="preserve"> deletion analysis in which it was shown that deletion of a </w:t>
      </w:r>
      <w:proofErr w:type="spellStart"/>
      <w:r>
        <w:t>Gro</w:t>
      </w:r>
      <w:proofErr w:type="spellEnd"/>
      <w:r>
        <w:t xml:space="preserve"> domain termed the SP domain results in promiscuous repression of genes not normally targeted by </w:t>
      </w:r>
      <w:proofErr w:type="spellStart"/>
      <w:r>
        <w:t>Gro</w:t>
      </w:r>
      <w:proofErr w:type="spellEnd"/>
      <w:r w:rsidR="007E7B0E">
        <w:t xml:space="preserve"> </w:t>
      </w:r>
      <w:r w:rsidR="00223495">
        <w:t>{</w:t>
      </w:r>
      <w:proofErr w:type="spellStart"/>
      <w:r w:rsidR="00223495">
        <w:t>Turki-Judeh</w:t>
      </w:r>
      <w:proofErr w:type="spellEnd"/>
      <w:r w:rsidR="00223495">
        <w:t>, 2012 #2966}</w:t>
      </w:r>
      <w:r>
        <w:t xml:space="preserve">. </w:t>
      </w:r>
    </w:p>
    <w:p w14:paraId="6917DF33" w14:textId="18DD4294" w:rsidR="00D17E0A" w:rsidRDefault="00D17E0A" w:rsidP="00D17E0A">
      <w:pPr>
        <w:spacing w:line="480" w:lineRule="auto"/>
        <w:ind w:firstLine="720"/>
      </w:pPr>
      <w:r>
        <w:t xml:space="preserve">Despite the extensively documented centrality of </w:t>
      </w:r>
      <w:proofErr w:type="spellStart"/>
      <w:r>
        <w:t>Gro</w:t>
      </w:r>
      <w:proofErr w:type="spellEnd"/>
      <w:r>
        <w:t xml:space="preserve"> in multiple developmental processes, especially in the early embryo, no systematic genome-wide investigation has been undertaken to position </w:t>
      </w:r>
      <w:proofErr w:type="spellStart"/>
      <w:r>
        <w:t>Gro</w:t>
      </w:r>
      <w:proofErr w:type="spellEnd"/>
      <w:r>
        <w:t xml:space="preserve"> in the fly developmental regulatory network. A more thorough understanding of the recruitment patterns of </w:t>
      </w:r>
      <w:proofErr w:type="spellStart"/>
      <w:r>
        <w:t>Gro</w:t>
      </w:r>
      <w:proofErr w:type="spellEnd"/>
      <w:r>
        <w:t xml:space="preserve"> in the early embryo, and the dynamics of such binding, will allow us to address multiple questions about the mechanism of </w:t>
      </w:r>
      <w:proofErr w:type="spellStart"/>
      <w:r>
        <w:t>Gro</w:t>
      </w:r>
      <w:proofErr w:type="spellEnd"/>
      <w:r>
        <w:t xml:space="preserve">-mediated repression and the position of </w:t>
      </w:r>
      <w:proofErr w:type="spellStart"/>
      <w:r>
        <w:t>Gro</w:t>
      </w:r>
      <w:proofErr w:type="spellEnd"/>
      <w:r>
        <w:t xml:space="preserve"> in the regulatory hierarchy of pattern formation. </w:t>
      </w:r>
    </w:p>
    <w:p w14:paraId="53DAA721" w14:textId="6CDB1A64" w:rsidR="00D17E0A" w:rsidRDefault="00D17E0A" w:rsidP="00D17E0A">
      <w:pPr>
        <w:spacing w:line="480" w:lineRule="auto"/>
        <w:ind w:firstLine="720"/>
      </w:pPr>
      <w:proofErr w:type="spellStart"/>
      <w:r>
        <w:t>Gro</w:t>
      </w:r>
      <w:proofErr w:type="spellEnd"/>
      <w:r>
        <w:t xml:space="preserve"> </w:t>
      </w:r>
      <w:proofErr w:type="spellStart"/>
      <w:r>
        <w:t>tetramerizes</w:t>
      </w:r>
      <w:proofErr w:type="spellEnd"/>
      <w:r>
        <w:t xml:space="preserve"> and perhaps forms higher order oligomers </w:t>
      </w:r>
      <w:r>
        <w:rPr>
          <w:i/>
        </w:rPr>
        <w:t xml:space="preserve">in vitro. </w:t>
      </w:r>
      <w:r>
        <w:t xml:space="preserve">This together with the observations that </w:t>
      </w:r>
      <w:proofErr w:type="spellStart"/>
      <w:r>
        <w:t>Gro</w:t>
      </w:r>
      <w:proofErr w:type="spellEnd"/>
      <w:r>
        <w:t xml:space="preserve"> is required for long-range repression and that it binds core histones has led to the suggestion that </w:t>
      </w:r>
      <w:proofErr w:type="spellStart"/>
      <w:r>
        <w:t>Gro</w:t>
      </w:r>
      <w:proofErr w:type="spellEnd"/>
      <w:r>
        <w:t>-mediated repression may involve spreading along chroma</w:t>
      </w:r>
      <w:r w:rsidR="00D95401">
        <w:t>t</w:t>
      </w:r>
      <w:r>
        <w:t xml:space="preserve">in. Indeed, in some contexts </w:t>
      </w:r>
      <w:proofErr w:type="spellStart"/>
      <w:r>
        <w:t>Gro</w:t>
      </w:r>
      <w:proofErr w:type="spellEnd"/>
      <w:r>
        <w:t xml:space="preserve"> </w:t>
      </w:r>
      <w:proofErr w:type="spellStart"/>
      <w:r>
        <w:t>oligomerization</w:t>
      </w:r>
      <w:proofErr w:type="spellEnd"/>
      <w:r>
        <w:t xml:space="preserve"> is necessary for repression </w:t>
      </w:r>
      <w:r>
        <w:rPr>
          <w:i/>
        </w:rPr>
        <w:t xml:space="preserve">in vitro </w:t>
      </w:r>
      <w:r w:rsidR="00223495">
        <w:t>{Chen, 1998 #267}</w:t>
      </w:r>
      <w:r>
        <w:t xml:space="preserve"> and </w:t>
      </w:r>
      <w:r>
        <w:rPr>
          <w:i/>
        </w:rPr>
        <w:t xml:space="preserve">in vivo </w:t>
      </w:r>
      <w:r w:rsidR="00223495">
        <w:t>{Song, 2004 #1161}</w:t>
      </w:r>
      <w:r>
        <w:t xml:space="preserve">. However, it does not appear to be a universal requirement for </w:t>
      </w:r>
      <w:r>
        <w:lastRenderedPageBreak/>
        <w:t xml:space="preserve">repressive activity in </w:t>
      </w:r>
      <w:proofErr w:type="gramStart"/>
      <w:r>
        <w:t>all developmental</w:t>
      </w:r>
      <w:proofErr w:type="gramEnd"/>
      <w:r>
        <w:t xml:space="preserve"> contexts </w:t>
      </w:r>
      <w:r w:rsidR="00223495">
        <w:t>{Jennings, 2007 #2990}</w:t>
      </w:r>
      <w:r>
        <w:t xml:space="preserve">. Evidence from </w:t>
      </w:r>
      <w:proofErr w:type="spellStart"/>
      <w:r>
        <w:t>ChIP</w:t>
      </w:r>
      <w:proofErr w:type="spellEnd"/>
      <w:r>
        <w:t xml:space="preserve">-PCR experiments suggests </w:t>
      </w:r>
      <w:proofErr w:type="spellStart"/>
      <w:r>
        <w:t>Gro</w:t>
      </w:r>
      <w:proofErr w:type="spellEnd"/>
      <w:r>
        <w:t xml:space="preserve"> spreads over potentially long stretches of chromatin presumably through its ability to self-associate </w:t>
      </w:r>
      <w:r w:rsidR="00223495">
        <w:t>{Winkler, 2010 #2964}</w:t>
      </w:r>
      <w:del w:id="56" w:author="Michael Chambers" w:date="2015-11-17T00:33:00Z">
        <w:r w:rsidR="00D95401" w:rsidDel="000835DE">
          <w:delText xml:space="preserve"> </w:delText>
        </w:r>
      </w:del>
      <w:r w:rsidR="00223495">
        <w:t>{Martinez, 2008 #2287}</w:t>
      </w:r>
      <w:r>
        <w:t xml:space="preserve">, </w:t>
      </w:r>
      <w:r w:rsidR="00A822D7">
        <w:t>al</w:t>
      </w:r>
      <w:r>
        <w:t xml:space="preserve">though these studies are limited by the resolution of the </w:t>
      </w:r>
      <w:proofErr w:type="spellStart"/>
      <w:r>
        <w:t>ChIP</w:t>
      </w:r>
      <w:proofErr w:type="spellEnd"/>
      <w:r>
        <w:t xml:space="preserve">-PCR analysis. More recent </w:t>
      </w:r>
      <w:proofErr w:type="spellStart"/>
      <w:r>
        <w:t>Gro</w:t>
      </w:r>
      <w:proofErr w:type="spellEnd"/>
      <w:r>
        <w:t xml:space="preserve"> </w:t>
      </w:r>
      <w:proofErr w:type="spellStart"/>
      <w:r>
        <w:t>ChIP-seq</w:t>
      </w:r>
      <w:proofErr w:type="spellEnd"/>
      <w:r>
        <w:t xml:space="preserve"> data obtained </w:t>
      </w:r>
      <w:proofErr w:type="gramStart"/>
      <w:r>
        <w:t>from two Drosophila cell lines (S2 and Kc167)</w:t>
      </w:r>
      <w:del w:id="57" w:author="Michael Chambers" w:date="2015-11-17T00:33:00Z">
        <w:r w:rsidDel="000835DE">
          <w:delText xml:space="preserve"> </w:delText>
        </w:r>
      </w:del>
      <w:r w:rsidR="00223495">
        <w:t>{</w:t>
      </w:r>
      <w:proofErr w:type="spellStart"/>
      <w:r w:rsidR="00223495">
        <w:t>Kaul</w:t>
      </w:r>
      <w:proofErr w:type="spellEnd"/>
      <w:r w:rsidR="00223495">
        <w:t>, 2014 #2204}</w:t>
      </w:r>
      <w:r>
        <w:t xml:space="preserve"> indicate that binding is primarily localized to discrete peaks in those cell lines</w:t>
      </w:r>
      <w:proofErr w:type="gramEnd"/>
      <w:r>
        <w:t xml:space="preserve">. However, it is unclear to what degree that binding pattern extends to </w:t>
      </w:r>
      <w:ins w:id="58"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w:t>
      </w:r>
      <w:proofErr w:type="spellStart"/>
      <w:r>
        <w:t>Gro</w:t>
      </w:r>
      <w:proofErr w:type="spellEnd"/>
      <w:r>
        <w:t>-mediated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59" w:author="Michael Chambers" w:date="2015-11-17T00:34:00Z">
        <w:r w:rsidR="00CA652A" w:rsidDel="000835DE">
          <w:delText xml:space="preserve">interactions, </w:delText>
        </w:r>
      </w:del>
      <w:r w:rsidR="002E790E">
        <w:t xml:space="preserve">or </w:t>
      </w:r>
      <w:r w:rsidR="00CA652A">
        <w:t>a similar topological rearrangement</w:t>
      </w:r>
      <w:del w:id="60" w:author="Michael Chambers" w:date="2015-11-17T00:34:00Z">
        <w:r w:rsidR="00CA652A" w:rsidDel="000835DE">
          <w:delText>,</w:delText>
        </w:r>
      </w:del>
      <w:r w:rsidR="002E790E">
        <w:t xml:space="preserve"> between distant regions of chromatin.</w:t>
      </w:r>
      <w:r w:rsidR="00172568">
        <w:t xml:space="preserve"> </w:t>
      </w:r>
    </w:p>
    <w:p w14:paraId="064A83A5" w14:textId="366CDDCB" w:rsidR="00D17E0A" w:rsidRDefault="00D17E0A" w:rsidP="00D17E0A">
      <w:pPr>
        <w:spacing w:line="480" w:lineRule="auto"/>
        <w:ind w:firstLine="720"/>
      </w:pPr>
      <w:r>
        <w:t xml:space="preserve">The accurate assignment of a </w:t>
      </w:r>
      <w:r w:rsidR="00CA652A">
        <w:t xml:space="preserve">regulatory region, or even an individual </w:t>
      </w:r>
      <w:r>
        <w:t xml:space="preserve">binding region detected by </w:t>
      </w:r>
      <w:proofErr w:type="spellStart"/>
      <w:r>
        <w:t>ChIP-seq</w:t>
      </w:r>
      <w:proofErr w:type="spellEnd"/>
      <w:r w:rsidR="00CA652A">
        <w:t>,</w:t>
      </w:r>
      <w:r>
        <w:t xml:space="preserve"> to a specific regulatory target (or targets) is a </w:t>
      </w:r>
      <w:proofErr w:type="gramStart"/>
      <w:r>
        <w:t>long standing</w:t>
      </w:r>
      <w:proofErr w:type="gramEnd"/>
      <w:r>
        <w:t xml:space="preserve"> problem in the useful interpretation of </w:t>
      </w:r>
      <w:proofErr w:type="spellStart"/>
      <w:r>
        <w:t>ChIP-seq</w:t>
      </w:r>
      <w:proofErr w:type="spellEnd"/>
      <w:r>
        <w:t xml:space="preserve"> studies </w:t>
      </w:r>
      <w:r w:rsidR="00223495">
        <w:t>{</w:t>
      </w:r>
      <w:proofErr w:type="spellStart"/>
      <w:r w:rsidR="00223495">
        <w:t>Sikora-Wohlfeld</w:t>
      </w:r>
      <w:proofErr w:type="spellEnd"/>
      <w:r w:rsidR="00223495">
        <w:t>, 2013 #2377}</w:t>
      </w:r>
      <w:ins w:id="61" w:author="Michael Chambers" w:date="2015-11-17T00:34:00Z">
        <w:r w:rsidR="000835DE">
          <w:t>. Th</w:t>
        </w:r>
      </w:ins>
      <w:del w:id="62"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proofErr w:type="spellStart"/>
      <w:r>
        <w:lastRenderedPageBreak/>
        <w:t>transcriptome</w:t>
      </w:r>
      <w:proofErr w:type="spellEnd"/>
      <w:r>
        <w:t xml:space="preserve"> measurements in systems perturbed for said factor </w:t>
      </w:r>
      <w:r w:rsidR="00223495">
        <w:t>{</w:t>
      </w:r>
      <w:proofErr w:type="spellStart"/>
      <w:r w:rsidR="00223495">
        <w:t>Dolinski</w:t>
      </w:r>
      <w:proofErr w:type="spellEnd"/>
      <w:r w:rsidR="00223495">
        <w:t>, 2015 #3045}</w:t>
      </w:r>
      <w:r>
        <w:t>. To this end, we have employed RNA-</w:t>
      </w:r>
      <w:proofErr w:type="spellStart"/>
      <w:r>
        <w:t>seq</w:t>
      </w:r>
      <w:proofErr w:type="spellEnd"/>
      <w:r>
        <w:t xml:space="preserve"> to examine the effect of </w:t>
      </w:r>
      <w:proofErr w:type="spellStart"/>
      <w:r>
        <w:t>Gro</w:t>
      </w:r>
      <w:proofErr w:type="spellEnd"/>
      <w:r>
        <w:t xml:space="preserve">-knockdown and </w:t>
      </w:r>
      <w:proofErr w:type="spellStart"/>
      <w:r>
        <w:t>Gro</w:t>
      </w:r>
      <w:proofErr w:type="spellEnd"/>
      <w:r>
        <w:t xml:space="preserve">-overexpression on the </w:t>
      </w:r>
      <w:proofErr w:type="spellStart"/>
      <w:r>
        <w:t>transcriptome</w:t>
      </w:r>
      <w:proofErr w:type="spellEnd"/>
      <w:r>
        <w:t xml:space="preserve"> measurements at </w:t>
      </w:r>
      <w:proofErr w:type="spellStart"/>
      <w:r>
        <w:t>timepoints</w:t>
      </w:r>
      <w:proofErr w:type="spellEnd"/>
      <w:r>
        <w:t xml:space="preserve"> matching those used in the </w:t>
      </w:r>
      <w:proofErr w:type="spellStart"/>
      <w:r>
        <w:t>ChIP-seq</w:t>
      </w:r>
      <w:proofErr w:type="spellEnd"/>
      <w:r>
        <w:t xml:space="preserve"> analysis. When combined with the </w:t>
      </w:r>
      <w:proofErr w:type="spellStart"/>
      <w:r>
        <w:t>ChIP-seq</w:t>
      </w:r>
      <w:proofErr w:type="spellEnd"/>
      <w:r>
        <w:t xml:space="preserve"> binding profile data, this has allowed </w:t>
      </w:r>
      <w:r w:rsidR="00CA652A">
        <w:t>the</w:t>
      </w:r>
      <w:r>
        <w:t xml:space="preserve"> </w:t>
      </w:r>
      <w:r w:rsidR="00CA652A">
        <w:t>definition of</w:t>
      </w:r>
      <w:r>
        <w:t xml:space="preserve"> a high-confidence set of </w:t>
      </w:r>
      <w:proofErr w:type="spellStart"/>
      <w:r>
        <w:t>Gro</w:t>
      </w:r>
      <w:proofErr w:type="spellEnd"/>
      <w:r>
        <w:t xml:space="preserve"> target genes </w:t>
      </w:r>
      <w:r w:rsidR="00CA652A">
        <w:t>across developmental stages</w:t>
      </w:r>
      <w:r>
        <w:t xml:space="preserve">, thus enabling </w:t>
      </w:r>
      <w:r w:rsidR="00CA652A">
        <w:t>a more</w:t>
      </w:r>
      <w:r>
        <w:t xml:space="preserve"> thorough characteriz</w:t>
      </w:r>
      <w:r w:rsidR="00CA652A">
        <w:t>ation of</w:t>
      </w:r>
      <w:r>
        <w:t xml:space="preserve"> the role of </w:t>
      </w:r>
      <w:proofErr w:type="spellStart"/>
      <w:r>
        <w:t>Gro</w:t>
      </w:r>
      <w:proofErr w:type="spellEnd"/>
      <w:r>
        <w:t xml:space="preserve">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3" w:author="Michael Chambers" w:date="2015-11-17T00:37:00Z"/>
          <w:rFonts w:asciiTheme="majorHAnsi" w:eastAsiaTheme="majorEastAsia" w:hAnsiTheme="majorHAnsi" w:cstheme="majorBidi"/>
          <w:b/>
          <w:bCs/>
          <w:color w:val="4F81BD" w:themeColor="accent1"/>
          <w:sz w:val="32"/>
          <w:szCs w:val="32"/>
        </w:rPr>
      </w:pPr>
      <w:ins w:id="64" w:author="Michael Chambers" w:date="2015-11-17T00:37:00Z">
        <w:r>
          <w:br w:type="page"/>
        </w:r>
      </w:ins>
    </w:p>
    <w:p w14:paraId="21590673" w14:textId="47940828" w:rsidR="00FF5970" w:rsidRPr="0010426B" w:rsidRDefault="00FF5970">
      <w:pPr>
        <w:pStyle w:val="BodyText"/>
        <w:pPrChange w:id="65" w:author="Michael Chambers" w:date="2015-11-17T00:37:00Z">
          <w:pPr>
            <w:pStyle w:val="Heading2"/>
            <w:spacing w:line="480" w:lineRule="auto"/>
          </w:pPr>
        </w:pPrChange>
      </w:pPr>
      <w:r w:rsidRPr="000835DE">
        <w:rPr>
          <w:b/>
          <w:rPrChange w:id="66" w:author="Michael Chambers" w:date="2015-11-17T00:37:00Z">
            <w:rPr/>
          </w:rPrChange>
        </w:rPr>
        <w:lastRenderedPageBreak/>
        <w:t>Materials &amp; Methods</w:t>
      </w:r>
    </w:p>
    <w:p w14:paraId="6D34C5D1" w14:textId="4B9FC550" w:rsidR="00675ED8" w:rsidRPr="00C8667E" w:rsidRDefault="00675ED8">
      <w:pPr>
        <w:spacing w:line="480" w:lineRule="auto"/>
        <w:rPr>
          <w:i/>
          <w:rPrChange w:id="67" w:author="Michael Chambers" w:date="2015-11-17T14:29:00Z">
            <w:rPr/>
          </w:rPrChange>
        </w:rPr>
        <w:pPrChange w:id="68" w:author="Michael Chambers" w:date="2015-11-17T14:29:00Z">
          <w:pPr>
            <w:pStyle w:val="ListParagraph"/>
            <w:numPr>
              <w:numId w:val="3"/>
            </w:numPr>
            <w:spacing w:line="480" w:lineRule="auto"/>
            <w:ind w:left="360" w:hanging="360"/>
          </w:pPr>
        </w:pPrChange>
      </w:pPr>
      <w:r w:rsidRPr="00C8667E">
        <w:rPr>
          <w:i/>
          <w:rPrChange w:id="69" w:author="Michael Chambers" w:date="2015-11-17T14:29:00Z">
            <w:rPr/>
          </w:rPrChange>
        </w:rPr>
        <w:t xml:space="preserve">Fly </w:t>
      </w:r>
      <w:r w:rsidR="006D5825" w:rsidRPr="00C8667E">
        <w:rPr>
          <w:i/>
          <w:rPrChange w:id="70" w:author="Michael Chambers" w:date="2015-11-17T14:29:00Z">
            <w:rPr/>
          </w:rPrChange>
        </w:rPr>
        <w:t>strains</w:t>
      </w:r>
    </w:p>
    <w:p w14:paraId="3A52942C" w14:textId="6A29F673" w:rsidR="00034394" w:rsidRPr="00F028ED" w:rsidRDefault="00141D2B" w:rsidP="00D67447">
      <w:pPr>
        <w:spacing w:line="480" w:lineRule="auto"/>
        <w:ind w:firstLine="360"/>
      </w:pPr>
      <w:r>
        <w:t xml:space="preserve">Flies were maintained on standard medium at 25˚C. </w:t>
      </w:r>
      <w:r w:rsidR="00ED673B">
        <w:t>UAS-</w:t>
      </w:r>
      <w:proofErr w:type="spellStart"/>
      <w:r w:rsidR="00ED673B" w:rsidRPr="00D67447">
        <w:rPr>
          <w:i/>
        </w:rPr>
        <w:t>Gro</w:t>
      </w:r>
      <w:proofErr w:type="spellEnd"/>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r w:rsidR="00223495">
        <w:t>{</w:t>
      </w:r>
      <w:proofErr w:type="spellStart"/>
      <w:r w:rsidR="00223495">
        <w:t>Turki-Judeh</w:t>
      </w:r>
      <w:proofErr w:type="spellEnd"/>
      <w:r w:rsidR="00223495">
        <w:t>, 2012 #2966}</w:t>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proofErr w:type="spellStart"/>
      <w:r w:rsidRPr="00141D2B">
        <w:rPr>
          <w:i/>
        </w:rPr>
        <w:t>Gro</w:t>
      </w:r>
      <w:proofErr w:type="spellEnd"/>
      <w:r w:rsidRPr="00141D2B">
        <w:rPr>
          <w:i/>
        </w:rPr>
        <w:t xml:space="preserve"> </w:t>
      </w:r>
      <w:r>
        <w:t xml:space="preserve">with a maternal driver, </w:t>
      </w:r>
      <w:r w:rsidRPr="00141D2B">
        <w:rPr>
          <w:i/>
        </w:rPr>
        <w:t>Mat-Gal4</w:t>
      </w:r>
      <w:r w:rsidR="00F52206">
        <w:rPr>
          <w:i/>
        </w:rPr>
        <w:t xml:space="preserve"> </w:t>
      </w:r>
      <w:r w:rsidR="00223495">
        <w:t>{</w:t>
      </w:r>
      <w:proofErr w:type="spellStart"/>
      <w:r w:rsidR="00223495">
        <w:t>Nie</w:t>
      </w:r>
      <w:proofErr w:type="spellEnd"/>
      <w:r w:rsidR="00223495">
        <w:t>, 2009 #2369}</w:t>
      </w:r>
      <w:r>
        <w:rPr>
          <w:i/>
        </w:rPr>
        <w:t>.</w:t>
      </w:r>
      <w:ins w:id="71" w:author="Michael Chambers" w:date="2015-11-16T16:50:00Z">
        <w:r w:rsidR="00F028ED">
          <w:rPr>
            <w:i/>
          </w:rPr>
          <w:t xml:space="preserve"> </w:t>
        </w:r>
      </w:ins>
      <w:ins w:id="72" w:author="Michael Chambers" w:date="2015-11-16T16:51:00Z">
        <w:r w:rsidR="00CF5BE2">
          <w:t>Control embryos for RNA-</w:t>
        </w:r>
        <w:proofErr w:type="spellStart"/>
        <w:r w:rsidR="00CF5BE2">
          <w:t>seq</w:t>
        </w:r>
        <w:proofErr w:type="spellEnd"/>
        <w:r w:rsidR="00CF5BE2">
          <w:t xml:space="preserve"> were obtained from crossing </w:t>
        </w:r>
      </w:ins>
      <w:ins w:id="73"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4" w:author="Michael Chambers" w:date="2015-11-16T16:52:00Z">
        <w:r w:rsidR="00CF5BE2">
          <w:t xml:space="preserve">driver. </w:t>
        </w:r>
      </w:ins>
      <w:del w:id="75"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223495">
        <w:t>{Jennings, 2007 #2990}</w:t>
      </w:r>
      <w:r w:rsidR="008C2E38">
        <w:t xml:space="preserve">.  These lines were generated using the standard dominant female sterile FLP/FRT protocol </w:t>
      </w:r>
      <w:r w:rsidR="00223495">
        <w:t>{Chou, 1996 #3178}</w:t>
      </w:r>
      <w:r w:rsidR="008C2E38">
        <w:t>.</w:t>
      </w:r>
      <w:ins w:id="76"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Pr="00C8667E" w:rsidRDefault="003C0EDF">
      <w:pPr>
        <w:spacing w:line="480" w:lineRule="auto"/>
        <w:rPr>
          <w:i/>
          <w:rPrChange w:id="77" w:author="Michael Chambers" w:date="2015-11-17T14:29:00Z">
            <w:rPr/>
          </w:rPrChange>
        </w:rPr>
        <w:pPrChange w:id="78" w:author="Michael Chambers" w:date="2015-11-17T14:29:00Z">
          <w:pPr>
            <w:pStyle w:val="ListParagraph"/>
            <w:numPr>
              <w:numId w:val="3"/>
            </w:numPr>
            <w:spacing w:line="480" w:lineRule="auto"/>
            <w:ind w:left="360" w:hanging="360"/>
          </w:pPr>
        </w:pPrChange>
      </w:pPr>
      <w:r w:rsidRPr="00C8667E">
        <w:rPr>
          <w:i/>
          <w:rPrChange w:id="79" w:author="Michael Chambers" w:date="2015-11-17T14:29:00Z">
            <w:rPr/>
          </w:rPrChange>
        </w:rPr>
        <w:t xml:space="preserve">Groucho chromatin </w:t>
      </w:r>
      <w:proofErr w:type="spellStart"/>
      <w:r w:rsidRPr="00C8667E">
        <w:rPr>
          <w:i/>
          <w:rPrChange w:id="80" w:author="Michael Chambers" w:date="2015-11-17T14:29:00Z">
            <w:rPr/>
          </w:rPrChange>
        </w:rPr>
        <w:t>immunoprecipation</w:t>
      </w:r>
      <w:proofErr w:type="spellEnd"/>
      <w:r w:rsidRPr="00C8667E">
        <w:rPr>
          <w:i/>
          <w:rPrChange w:id="81" w:author="Michael Chambers" w:date="2015-11-17T14:29:00Z">
            <w:rPr/>
          </w:rPrChange>
        </w:rPr>
        <w:t xml:space="preserve"> (</w:t>
      </w:r>
      <w:proofErr w:type="spellStart"/>
      <w:r w:rsidRPr="00C8667E">
        <w:rPr>
          <w:i/>
          <w:rPrChange w:id="82" w:author="Michael Chambers" w:date="2015-11-17T14:29:00Z">
            <w:rPr/>
          </w:rPrChange>
        </w:rPr>
        <w:t>ChIP</w:t>
      </w:r>
      <w:proofErr w:type="spellEnd"/>
      <w:r w:rsidRPr="00C8667E">
        <w:rPr>
          <w:i/>
          <w:rPrChange w:id="83" w:author="Michael Chambers" w:date="2015-11-17T14:29:00Z">
            <w:rPr/>
          </w:rPrChange>
        </w:rPr>
        <w:t>) and sequencing</w:t>
      </w:r>
    </w:p>
    <w:p w14:paraId="4A378342" w14:textId="194B0FCA"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w:t>
      </w:r>
      <w:r w:rsidR="00223495">
        <w:t>{Bonn, 2012 #3179}</w:t>
      </w:r>
      <w:r w:rsidR="00472DFD">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w:t>
      </w:r>
      <w:proofErr w:type="spellStart"/>
      <w:r w:rsidRPr="00D67447">
        <w:t>Immunoprecipitation</w:t>
      </w:r>
      <w:proofErr w:type="spellEnd"/>
      <w:r w:rsidRPr="00D67447">
        <w:t xml:space="preserve"> was carried out using rabbit polyclonal antibodies raised against the </w:t>
      </w:r>
      <w:proofErr w:type="spellStart"/>
      <w:r w:rsidRPr="00D67447">
        <w:t>Gro</w:t>
      </w:r>
      <w:proofErr w:type="spellEnd"/>
      <w:r w:rsidRPr="00D67447">
        <w:t xml:space="preserve">-GP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Pr="00C8667E" w:rsidRDefault="003C0EDF">
      <w:pPr>
        <w:spacing w:line="480" w:lineRule="auto"/>
        <w:rPr>
          <w:i/>
          <w:rPrChange w:id="84" w:author="Michael Chambers" w:date="2015-11-17T14:29:00Z">
            <w:rPr/>
          </w:rPrChange>
        </w:rPr>
        <w:pPrChange w:id="85" w:author="Michael Chambers" w:date="2015-11-17T14:29:00Z">
          <w:pPr>
            <w:pStyle w:val="ListParagraph"/>
            <w:numPr>
              <w:numId w:val="3"/>
            </w:numPr>
            <w:spacing w:line="480" w:lineRule="auto"/>
            <w:ind w:left="360" w:hanging="360"/>
          </w:pPr>
        </w:pPrChange>
      </w:pPr>
      <w:r w:rsidRPr="00C8667E">
        <w:rPr>
          <w:i/>
          <w:rPrChange w:id="86" w:author="Michael Chambers" w:date="2015-11-17T14:29:00Z">
            <w:rPr/>
          </w:rPrChange>
        </w:rPr>
        <w:t xml:space="preserve">Groucho </w:t>
      </w:r>
      <w:proofErr w:type="spellStart"/>
      <w:r w:rsidRPr="00C8667E">
        <w:rPr>
          <w:i/>
          <w:rPrChange w:id="87" w:author="Michael Chambers" w:date="2015-11-17T14:29:00Z">
            <w:rPr/>
          </w:rPrChange>
        </w:rPr>
        <w:t>ChIP-seq</w:t>
      </w:r>
      <w:proofErr w:type="spellEnd"/>
      <w:r w:rsidRPr="00C8667E">
        <w:rPr>
          <w:i/>
          <w:rPrChange w:id="88" w:author="Michael Chambers" w:date="2015-11-17T14:29:00Z">
            <w:rPr/>
          </w:rPrChange>
        </w:rPr>
        <w:t xml:space="preserve"> data analysis</w:t>
      </w:r>
    </w:p>
    <w:p w14:paraId="2776E63F" w14:textId="68289D54" w:rsidR="003C0EDF" w:rsidRDefault="003C0EDF" w:rsidP="00D67447">
      <w:pPr>
        <w:pStyle w:val="ListParagraph"/>
        <w:spacing w:line="480" w:lineRule="auto"/>
        <w:ind w:left="0" w:firstLine="360"/>
      </w:pPr>
      <w:r>
        <w:lastRenderedPageBreak/>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proofErr w:type="gramStart"/>
      <w:r>
        <w:rPr>
          <w:i/>
        </w:rPr>
        <w:t>-very-sensitive-local</w:t>
      </w:r>
      <w:proofErr w:type="gramEnd"/>
      <w:r>
        <w:rPr>
          <w:i/>
        </w:rPr>
        <w:t xml:space="preserve"> </w:t>
      </w:r>
      <w:r w:rsidR="00223495">
        <w:t>{</w:t>
      </w:r>
      <w:proofErr w:type="spellStart"/>
      <w:r w:rsidR="00223495">
        <w:t>Langmead</w:t>
      </w:r>
      <w:proofErr w:type="spellEnd"/>
      <w:r w:rsidR="00223495">
        <w:t>, 2012 #3049}</w:t>
      </w:r>
      <w:r>
        <w:t xml:space="preserve">.  Peak calling was performed using MACS2 (v2.1.0) with default parameters </w:t>
      </w:r>
      <w:r w:rsidR="00223495">
        <w:t>{Zhang, 2008 #2203}</w:t>
      </w:r>
      <w:r>
        <w:t xml:space="preserve">. Peak visualizations </w:t>
      </w:r>
      <w:ins w:id="89" w:author="Michael Chambers" w:date="2015-11-16T16:20:00Z">
        <w:r w:rsidR="0035018D">
          <w:t xml:space="preserve">were </w:t>
        </w:r>
      </w:ins>
      <w:r>
        <w:t xml:space="preserve">generated with Integrated Genome Browser (v8.4.2) </w:t>
      </w:r>
      <w:r w:rsidR="00223495">
        <w:t>{</w:t>
      </w:r>
      <w:proofErr w:type="spellStart"/>
      <w:r w:rsidR="00223495">
        <w:t>Nicol</w:t>
      </w:r>
      <w:proofErr w:type="spellEnd"/>
      <w:r w:rsidR="00223495">
        <w:t>, 2009 #3050}</w:t>
      </w:r>
      <w:r>
        <w:t>.</w:t>
      </w:r>
      <w:ins w:id="90" w:author="Michael Chambers" w:date="2015-11-16T16:20:00Z">
        <w:r w:rsidR="0035018D">
          <w:t xml:space="preserve"> Peaks present in both replicates were used for further analysis, unless otherwise noted. Overlap with HOT regions, chromatin accessibility data, and </w:t>
        </w:r>
        <w:proofErr w:type="gramStart"/>
        <w:r w:rsidR="0035018D">
          <w:t>additional transcription factors was</w:t>
        </w:r>
        <w:proofErr w:type="gramEnd"/>
        <w:r w:rsidR="0035018D">
          <w:t xml:space="preserve"> quantified as a minimum of 1bp overlap between a </w:t>
        </w:r>
        <w:proofErr w:type="spellStart"/>
        <w:r w:rsidR="0035018D">
          <w:t>Gro</w:t>
        </w:r>
        <w:proofErr w:type="spellEnd"/>
        <w:r w:rsidR="0035018D">
          <w:t xml:space="preserve"> peak and a feature. Motif enrichment analysis was performed with the MEME-chip software suite </w:t>
        </w:r>
      </w:ins>
      <w:r w:rsidR="00223495">
        <w:t>{Ma, 2014 #3187}</w:t>
      </w:r>
      <w:ins w:id="91" w:author="Michael Chambers" w:date="2015-11-16T16:20:00Z">
        <w:r w:rsidR="0035018D">
          <w:t>.</w:t>
        </w:r>
      </w:ins>
    </w:p>
    <w:p w14:paraId="39E363E1" w14:textId="77777777" w:rsidR="005B57AD" w:rsidRPr="00C46D6E" w:rsidRDefault="005B57AD" w:rsidP="00D67447">
      <w:pPr>
        <w:pStyle w:val="ListParagraph"/>
        <w:spacing w:line="480" w:lineRule="auto"/>
        <w:ind w:left="0" w:firstLine="360"/>
      </w:pPr>
    </w:p>
    <w:p w14:paraId="176BBDC1" w14:textId="77777777" w:rsidR="003C0EDF" w:rsidRPr="00C8667E" w:rsidRDefault="003C0EDF">
      <w:pPr>
        <w:spacing w:line="480" w:lineRule="auto"/>
        <w:rPr>
          <w:i/>
          <w:rPrChange w:id="92" w:author="Michael Chambers" w:date="2015-11-17T14:29:00Z">
            <w:rPr/>
          </w:rPrChange>
        </w:rPr>
        <w:pPrChange w:id="93" w:author="Michael Chambers" w:date="2015-11-17T14:29:00Z">
          <w:pPr>
            <w:pStyle w:val="ListParagraph"/>
            <w:numPr>
              <w:numId w:val="3"/>
            </w:numPr>
            <w:spacing w:line="480" w:lineRule="auto"/>
            <w:ind w:left="360" w:hanging="360"/>
          </w:pPr>
        </w:pPrChange>
      </w:pPr>
      <w:r w:rsidRPr="00C8667E">
        <w:rPr>
          <w:i/>
          <w:rPrChange w:id="94" w:author="Michael Chambers" w:date="2015-11-17T14:29:00Z">
            <w:rPr/>
          </w:rPrChange>
        </w:rPr>
        <w:t>Embryonic RNA isolation and sequencing (RNA-</w:t>
      </w:r>
      <w:proofErr w:type="spellStart"/>
      <w:r w:rsidRPr="00C8667E">
        <w:rPr>
          <w:i/>
          <w:rPrChange w:id="95" w:author="Michael Chambers" w:date="2015-11-17T14:29:00Z">
            <w:rPr/>
          </w:rPrChange>
        </w:rPr>
        <w:t>seq</w:t>
      </w:r>
      <w:proofErr w:type="spellEnd"/>
      <w:r w:rsidRPr="00C8667E">
        <w:rPr>
          <w:i/>
          <w:rPrChange w:id="96" w:author="Michael Chambers" w:date="2015-11-17T14:29:00Z">
            <w:rPr/>
          </w:rPrChange>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97" w:author="Michael Chambers" w:date="2015-11-16T16:52:00Z">
        <w:r w:rsidDel="006672A3">
          <w:delText>Life Technologies</w:delText>
        </w:r>
      </w:del>
      <w:ins w:id="98" w:author="Michael Chambers" w:date="2015-11-16T16:52:00Z">
        <w:r w:rsidR="006672A3">
          <w:t>Invitrogen</w:t>
        </w:r>
      </w:ins>
      <w:r>
        <w:t xml:space="preserve">) </w:t>
      </w:r>
      <w:ins w:id="99"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100"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Pr="00C8667E" w:rsidRDefault="00AF03D9">
      <w:pPr>
        <w:spacing w:line="480" w:lineRule="auto"/>
        <w:rPr>
          <w:i/>
          <w:rPrChange w:id="101" w:author="Michael Chambers" w:date="2015-11-17T14:29:00Z">
            <w:rPr/>
          </w:rPrChange>
        </w:rPr>
        <w:pPrChange w:id="102" w:author="Michael Chambers" w:date="2015-11-17T14:29:00Z">
          <w:pPr>
            <w:pStyle w:val="ListParagraph"/>
            <w:numPr>
              <w:numId w:val="3"/>
            </w:numPr>
            <w:spacing w:line="480" w:lineRule="auto"/>
            <w:ind w:left="360" w:hanging="360"/>
          </w:pPr>
        </w:pPrChange>
      </w:pPr>
      <w:proofErr w:type="spellStart"/>
      <w:r w:rsidRPr="00C8667E">
        <w:rPr>
          <w:i/>
          <w:rPrChange w:id="103" w:author="Michael Chambers" w:date="2015-11-17T14:29:00Z">
            <w:rPr/>
          </w:rPrChange>
        </w:rPr>
        <w:t>Transcriptome</w:t>
      </w:r>
      <w:proofErr w:type="spellEnd"/>
      <w:r w:rsidRPr="00C8667E">
        <w:rPr>
          <w:i/>
          <w:rPrChange w:id="104" w:author="Michael Chambers" w:date="2015-11-17T14:29:00Z">
            <w:rPr/>
          </w:rPrChange>
        </w:rPr>
        <w:t xml:space="preserve"> (RNA-</w:t>
      </w:r>
      <w:proofErr w:type="spellStart"/>
      <w:r w:rsidRPr="00C8667E">
        <w:rPr>
          <w:i/>
          <w:rPrChange w:id="105" w:author="Michael Chambers" w:date="2015-11-17T14:29:00Z">
            <w:rPr/>
          </w:rPrChange>
        </w:rPr>
        <w:t>seq</w:t>
      </w:r>
      <w:proofErr w:type="spellEnd"/>
      <w:r w:rsidRPr="00C8667E">
        <w:rPr>
          <w:i/>
          <w:rPrChange w:id="106" w:author="Michael Chambers" w:date="2015-11-17T14:29:00Z">
            <w:rPr/>
          </w:rPrChange>
        </w:rPr>
        <w:t>) data preparation and genomic alignment</w:t>
      </w:r>
    </w:p>
    <w:p w14:paraId="0E7F29FA" w14:textId="4DAD9F7D" w:rsidR="003A0BE9" w:rsidRDefault="003C0EDF" w:rsidP="00D67447">
      <w:pPr>
        <w:spacing w:line="480" w:lineRule="auto"/>
        <w:ind w:firstLine="360"/>
      </w:pPr>
      <w:r>
        <w:lastRenderedPageBreak/>
        <w:t xml:space="preserve">Reads were </w:t>
      </w:r>
      <w:proofErr w:type="spellStart"/>
      <w:r>
        <w:t>demultiplexed</w:t>
      </w:r>
      <w:proofErr w:type="spellEnd"/>
      <w:r>
        <w:t xml:space="preserve"> via custom scripts. Low quality reads were trimmed and remaining reads were aligned with TopHat2 (v2.0.9) </w:t>
      </w:r>
      <w:r w:rsidR="00223495">
        <w:t>{Kim, 2013 #1817}</w:t>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rsidR="00223495">
        <w:t>{</w:t>
      </w:r>
      <w:proofErr w:type="spellStart"/>
      <w:r w:rsidR="00223495">
        <w:t>IAnders</w:t>
      </w:r>
      <w:proofErr w:type="spellEnd"/>
      <w:r w:rsidR="00223495">
        <w:t>, 2015 #3027}</w:t>
      </w:r>
      <w:r>
        <w:t xml:space="preserve">. </w:t>
      </w:r>
    </w:p>
    <w:p w14:paraId="4BFE582A" w14:textId="77777777" w:rsidR="003A0BE9" w:rsidRDefault="003A0BE9" w:rsidP="00D67447">
      <w:pPr>
        <w:spacing w:line="480" w:lineRule="auto"/>
      </w:pPr>
    </w:p>
    <w:p w14:paraId="523D23FF" w14:textId="0968ECCF" w:rsidR="0035018D" w:rsidRPr="00C8667E" w:rsidRDefault="0035018D">
      <w:pPr>
        <w:spacing w:line="480" w:lineRule="auto"/>
        <w:rPr>
          <w:ins w:id="107" w:author="Michael Chambers" w:date="2015-11-16T16:20:00Z"/>
          <w:i/>
          <w:rPrChange w:id="108" w:author="Michael Chambers" w:date="2015-11-17T14:29:00Z">
            <w:rPr>
              <w:ins w:id="109" w:author="Michael Chambers" w:date="2015-11-16T16:20:00Z"/>
            </w:rPr>
          </w:rPrChange>
        </w:rPr>
        <w:pPrChange w:id="110" w:author="Michael Chambers" w:date="2015-11-17T14:29:00Z">
          <w:pPr>
            <w:pStyle w:val="ListParagraph"/>
            <w:numPr>
              <w:numId w:val="3"/>
            </w:numPr>
            <w:spacing w:line="480" w:lineRule="auto"/>
            <w:ind w:left="360" w:hanging="360"/>
          </w:pPr>
        </w:pPrChange>
      </w:pPr>
      <w:ins w:id="111" w:author="Michael Chambers" w:date="2015-11-16T16:20:00Z">
        <w:r w:rsidRPr="00C8667E">
          <w:rPr>
            <w:i/>
            <w:rPrChange w:id="112" w:author="Michael Chambers" w:date="2015-11-17T14:29:00Z">
              <w:rPr/>
            </w:rPrChange>
          </w:rPr>
          <w:t>Gene expression and Groucho target gen</w:t>
        </w:r>
        <w:r w:rsidR="00C8667E">
          <w:rPr>
            <w:i/>
          </w:rPr>
          <w:t>e identificati</w:t>
        </w:r>
        <w:r w:rsidRPr="00C8667E">
          <w:rPr>
            <w:i/>
            <w:rPrChange w:id="113" w:author="Michael Chambers" w:date="2015-11-17T14:29:00Z">
              <w:rPr/>
            </w:rPrChange>
          </w:rPr>
          <w:t>on</w:t>
        </w:r>
      </w:ins>
    </w:p>
    <w:p w14:paraId="0E9AD9E9" w14:textId="609DAF48" w:rsidR="0035018D" w:rsidRDefault="0035018D" w:rsidP="0035018D">
      <w:pPr>
        <w:pStyle w:val="ListParagraph"/>
        <w:spacing w:line="480" w:lineRule="auto"/>
        <w:ind w:left="0" w:firstLine="360"/>
        <w:rPr>
          <w:ins w:id="114" w:author="Michael Chambers" w:date="2015-11-16T16:20:00Z"/>
        </w:rPr>
      </w:pPr>
      <w:ins w:id="115" w:author="Michael Chambers" w:date="2015-11-16T16:20:00Z">
        <w:r>
          <w:t xml:space="preserve">Normalized gene expression values and differential expression analysis generated with DESeq2 (v1.8.0) </w:t>
        </w:r>
      </w:ins>
      <w:r w:rsidR="00223495">
        <w:t>{Love, 2014 #3031}</w:t>
      </w:r>
      <w:ins w:id="116" w:author="Michael Chambers" w:date="2015-11-16T16:20:00Z">
        <w:r>
          <w:t xml:space="preserve">. Genes exhibiting a </w:t>
        </w:r>
        <w:proofErr w:type="gramStart"/>
        <w:r>
          <w:t>log</w:t>
        </w:r>
        <w:r>
          <w:rPr>
            <w:vertAlign w:val="subscript"/>
          </w:rPr>
          <w:t>2</w:t>
        </w:r>
        <w:r>
          <w:t>(</w:t>
        </w:r>
        <w:proofErr w:type="gramEnd"/>
        <w:r>
          <w:t xml:space="preserve">fold-change) of magnitude 0.5 or later with a multiple-testing corrected p-value of &lt; 0.05 were called as significantly differentially expressed. Genes exhibiting changes in expression in loss- and gain-of-function embryos were identified. For each </w:t>
        </w:r>
        <w:proofErr w:type="spellStart"/>
        <w:r>
          <w:t>Gro</w:t>
        </w:r>
        <w:proofErr w:type="spellEnd"/>
        <w:r>
          <w:t xml:space="preserve"> peak, the nearest or overlapping feature was identified as a potential regulatory target. These two sets were intersected by </w:t>
        </w:r>
        <w:proofErr w:type="spellStart"/>
        <w:r>
          <w:t>timepoint</w:t>
        </w:r>
        <w:proofErr w:type="spellEnd"/>
        <w:r>
          <w:t xml:space="preserve"> to give the high-confidence gene set.</w:t>
        </w:r>
      </w:ins>
    </w:p>
    <w:p w14:paraId="65A6852D" w14:textId="77777777" w:rsidR="0035018D" w:rsidRPr="00AF0A1E" w:rsidRDefault="0035018D" w:rsidP="0035018D">
      <w:pPr>
        <w:pStyle w:val="ListParagraph"/>
        <w:spacing w:line="480" w:lineRule="auto"/>
        <w:ind w:left="0" w:firstLine="360"/>
        <w:rPr>
          <w:ins w:id="117" w:author="Michael Chambers" w:date="2015-11-16T16:20:00Z"/>
        </w:rPr>
      </w:pPr>
      <w:proofErr w:type="spellStart"/>
      <w:ins w:id="118" w:author="Michael Chambers" w:date="2015-11-16T16:20:00Z">
        <w:r>
          <w:t>Gro</w:t>
        </w:r>
        <w:proofErr w:type="spellEnd"/>
        <w:r>
          <w:t xml:space="preserve"> occupancy scores were calculated using a modified scoring algorithm published previously by </w:t>
        </w:r>
        <w:proofErr w:type="spellStart"/>
        <w:r>
          <w:t>Sandmann</w:t>
        </w:r>
        <w:proofErr w:type="spellEnd"/>
        <w:r>
          <w:t xml:space="preserve"> et al., 2007. For each gene, a </w:t>
        </w:r>
        <w:proofErr w:type="spellStart"/>
        <w:r>
          <w:t>Gro</w:t>
        </w:r>
        <w:proofErr w:type="spellEnd"/>
        <w:r>
          <w:t xml:space="preserve"> occupancy score was calculated as the sum of the scores of </w:t>
        </w:r>
        <w:proofErr w:type="spellStart"/>
        <w:r>
          <w:t>Gro</w:t>
        </w:r>
        <w:proofErr w:type="spellEnd"/>
        <w:r>
          <w:t xml:space="preserve">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1</m:t>
                </m:r>
                <w:proofErr w:type="gramStart"/>
                <m:r>
                  <w:rPr>
                    <w:rFonts w:ascii="Cambria Math" w:hAnsi="Cambria Math"/>
                  </w:rPr>
                  <m:t xml:space="preserve">+ </m:t>
                </m:r>
                <m:sSup>
                  <m:sSupPr>
                    <m:ctrlPr>
                      <w:rPr>
                        <w:rFonts w:ascii="Cambria Math" w:hAnsi="Cambria Math"/>
                        <w:i/>
                      </w:rPr>
                    </m:ctrlPr>
                  </m:sSupPr>
                  <m:e>
                    <m:r>
                      <w:rPr>
                        <w:rFonts w:ascii="Cambria Math" w:hAnsi="Cambria Math"/>
                      </w:rPr>
                      <m:t>e</m:t>
                    </m:r>
                    <w:proofErr w:type="gramEnd"/>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119" w:author="Michael Chambers" w:date="2015-11-16T16:20:00Z"/>
          <w:b w:val="0"/>
          <w:bCs w:val="0"/>
        </w:rPr>
      </w:pPr>
      <w:proofErr w:type="gramStart"/>
      <w:ins w:id="120" w:author="Michael Chambers" w:date="2015-11-16T16:20:00Z">
        <w:r>
          <w:rPr>
            <w:rFonts w:asciiTheme="minorHAnsi" w:eastAsiaTheme="minorEastAsia" w:hAnsiTheme="minorHAnsi" w:cstheme="minorBidi"/>
            <w:b w:val="0"/>
            <w:bCs w:val="0"/>
            <w:color w:val="auto"/>
            <w:sz w:val="24"/>
            <w:szCs w:val="24"/>
          </w:rPr>
          <w:lastRenderedPageBreak/>
          <w:t>where</w:t>
        </w:r>
        <w:proofErr w:type="gramEnd"/>
        <w:r>
          <w:rPr>
            <w:rFonts w:asciiTheme="minorHAnsi" w:eastAsiaTheme="minorEastAsia" w:hAnsiTheme="minorHAnsi" w:cstheme="minorBidi"/>
            <w:b w:val="0"/>
            <w:bCs w:val="0"/>
            <w:color w:val="auto"/>
            <w:sz w:val="24"/>
            <w:szCs w:val="24"/>
          </w:rPr>
          <w:t xml:space="preserv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 </w:t>
        </w:r>
      </w:ins>
    </w:p>
    <w:p w14:paraId="261A0989" w14:textId="77777777" w:rsidR="000835DE" w:rsidRDefault="000835DE">
      <w:pPr>
        <w:rPr>
          <w:ins w:id="121" w:author="Michael Chambers" w:date="2015-11-17T00:37:00Z"/>
          <w:rFonts w:asciiTheme="majorHAnsi" w:eastAsiaTheme="majorEastAsia" w:hAnsiTheme="majorHAnsi" w:cstheme="majorBidi"/>
          <w:b/>
          <w:bCs/>
          <w:i/>
          <w:color w:val="4F81BD" w:themeColor="accent1"/>
          <w:sz w:val="32"/>
          <w:szCs w:val="32"/>
        </w:rPr>
      </w:pPr>
      <w:ins w:id="122" w:author="Michael Chambers" w:date="2015-11-17T00:37:00Z">
        <w:r>
          <w:rPr>
            <w:i/>
          </w:rPr>
          <w:br w:type="page"/>
        </w:r>
      </w:ins>
    </w:p>
    <w:p w14:paraId="77891EBE" w14:textId="34B530B3" w:rsidR="003A0BE9" w:rsidRPr="000835DE" w:rsidDel="0035018D" w:rsidRDefault="003A0BE9">
      <w:pPr>
        <w:pStyle w:val="BodyText"/>
        <w:rPr>
          <w:del w:id="123" w:author="Michael Chambers" w:date="2015-11-16T16:20:00Z"/>
          <w:b/>
          <w:rPrChange w:id="124" w:author="Michael Chambers" w:date="2015-11-17T00:38:00Z">
            <w:rPr>
              <w:del w:id="125" w:author="Michael Chambers" w:date="2015-11-16T16:20:00Z"/>
            </w:rPr>
          </w:rPrChange>
        </w:rPr>
        <w:pPrChange w:id="126" w:author="Michael Chambers" w:date="2015-11-17T00:37:00Z">
          <w:pPr>
            <w:pStyle w:val="ListParagraph"/>
            <w:numPr>
              <w:numId w:val="3"/>
            </w:numPr>
            <w:spacing w:line="480" w:lineRule="auto"/>
            <w:ind w:left="360" w:hanging="360"/>
          </w:pPr>
        </w:pPrChange>
      </w:pPr>
      <w:del w:id="127" w:author="Michael Chambers" w:date="2015-11-16T16:20:00Z">
        <w:r w:rsidRPr="000835DE" w:rsidDel="0035018D">
          <w:rPr>
            <w:b/>
            <w:rPrChange w:id="128" w:author="Michael Chambers" w:date="2015-11-17T00:38:00Z">
              <w:rPr/>
            </w:rPrChange>
          </w:rPr>
          <w:lastRenderedPageBreak/>
          <w:delText>High-confidence Groucho targets</w:delText>
        </w:r>
      </w:del>
    </w:p>
    <w:p w14:paraId="1197985D" w14:textId="5D207603" w:rsidR="00AF03D9" w:rsidRPr="000835DE" w:rsidDel="0035018D" w:rsidRDefault="00AF03D9">
      <w:pPr>
        <w:pStyle w:val="BodyText"/>
        <w:rPr>
          <w:del w:id="129" w:author="Michael Chambers" w:date="2015-11-16T16:20:00Z"/>
          <w:b/>
          <w:rPrChange w:id="130" w:author="Michael Chambers" w:date="2015-11-17T00:38:00Z">
            <w:rPr>
              <w:del w:id="131" w:author="Michael Chambers" w:date="2015-11-16T16:20:00Z"/>
            </w:rPr>
          </w:rPrChange>
        </w:rPr>
        <w:pPrChange w:id="132" w:author="Michael Chambers" w:date="2015-11-17T00:37:00Z">
          <w:pPr>
            <w:spacing w:line="480" w:lineRule="auto"/>
            <w:ind w:firstLine="360"/>
          </w:pPr>
        </w:pPrChange>
      </w:pPr>
      <w:del w:id="133" w:author="Michael Chambers" w:date="2015-11-16T16:20:00Z">
        <w:r w:rsidRPr="000835DE" w:rsidDel="0035018D">
          <w:rPr>
            <w:b/>
            <w:rPrChange w:id="134" w:author="Michael Chambers" w:date="2015-11-17T00:38:00Z">
              <w:rPr/>
            </w:rPrChange>
          </w:rPr>
          <w:delText xml:space="preserve">Differential expression analysis was performed with DESeq2 (v1.8.0) </w:delText>
        </w:r>
      </w:del>
      <w:del w:id="135" w:author="Michael Chambers" w:date="2015-11-17T14:30:00Z">
        <w:r w:rsidR="00961BD5" w:rsidDel="00C8667E">
          <w:rPr>
            <w:b/>
          </w:rPr>
          <w:fldChar w:fldCharType="begin"/>
        </w:r>
        <w:r w:rsidR="00961BD5" w:rsidDel="00C8667E">
          <w:rPr>
            <w:b/>
          </w:rPr>
          <w:del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delInstrText>
        </w:r>
        <w:r w:rsidR="00961BD5" w:rsidDel="00C8667E">
          <w:rPr>
            <w:b/>
          </w:rPr>
          <w:fldChar w:fldCharType="separate"/>
        </w:r>
        <w:r w:rsidR="00961BD5" w:rsidDel="00C8667E">
          <w:rPr>
            <w:b/>
            <w:noProof/>
          </w:rPr>
          <w:delText>(Love et al., 2014)</w:delText>
        </w:r>
        <w:r w:rsidR="00961BD5" w:rsidDel="00C8667E">
          <w:rPr>
            <w:b/>
          </w:rPr>
          <w:fldChar w:fldCharType="end"/>
        </w:r>
      </w:del>
      <w:del w:id="136" w:author="Michael Chambers" w:date="2015-11-16T16:20:00Z">
        <w:r w:rsidRPr="000835DE" w:rsidDel="0035018D">
          <w:rPr>
            <w:b/>
            <w:rPrChange w:id="137" w:author="Michael Chambers" w:date="2015-11-17T00:38:00Z">
              <w:rPr/>
            </w:rPrChange>
          </w:rPr>
          <w:delText>.</w:delText>
        </w:r>
      </w:del>
    </w:p>
    <w:p w14:paraId="1BC223F3" w14:textId="7165FD7A" w:rsidR="00DF7C23" w:rsidRPr="0010426B" w:rsidRDefault="00FF5970">
      <w:pPr>
        <w:pStyle w:val="BodyText"/>
        <w:pPrChange w:id="138" w:author="Michael Chambers" w:date="2015-11-17T00:37:00Z">
          <w:pPr>
            <w:pStyle w:val="Heading2"/>
            <w:spacing w:line="480" w:lineRule="auto"/>
          </w:pPr>
        </w:pPrChange>
      </w:pPr>
      <w:r w:rsidRPr="000835DE">
        <w:rPr>
          <w:b/>
          <w:rPrChange w:id="139" w:author="Michael Chambers" w:date="2015-11-17T00:38:00Z">
            <w:rPr/>
          </w:rPrChange>
        </w:rPr>
        <w:t>Results</w:t>
      </w:r>
    </w:p>
    <w:p w14:paraId="1F932FF8" w14:textId="7BFD6848" w:rsidR="00A1068B" w:rsidDel="000835DE" w:rsidRDefault="00A1068B" w:rsidP="00DF7C23">
      <w:pPr>
        <w:spacing w:line="480" w:lineRule="auto"/>
        <w:rPr>
          <w:del w:id="140" w:author="Albert Courey" w:date="2015-11-16T15:00:00Z"/>
          <w:i/>
        </w:rPr>
      </w:pPr>
    </w:p>
    <w:p w14:paraId="4FECA3B0" w14:textId="77777777" w:rsidR="000835DE" w:rsidRDefault="000835DE" w:rsidP="00DF7C23">
      <w:pPr>
        <w:spacing w:line="480" w:lineRule="auto"/>
        <w:rPr>
          <w:ins w:id="141"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42"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proofErr w:type="spellStart"/>
      <w:r w:rsidR="00A45A2F">
        <w:t>timepoint</w:t>
      </w:r>
      <w:proofErr w:type="spellEnd"/>
      <w:r w:rsidR="00A45A2F">
        <w:t xml:space="preserve"> 1: </w:t>
      </w:r>
      <w:r>
        <w:t>1.5 – 4 hours post</w:t>
      </w:r>
      <w:r w:rsidR="00A45A2F">
        <w:t>-</w:t>
      </w:r>
      <w:r w:rsidR="00CA7E4A">
        <w:t>fertilization</w:t>
      </w:r>
      <w:r>
        <w:t xml:space="preserve">) encompasses formation of the syncytial </w:t>
      </w:r>
      <w:proofErr w:type="spellStart"/>
      <w:r>
        <w:t>blastoderm</w:t>
      </w:r>
      <w:proofErr w:type="spellEnd"/>
      <w:r>
        <w:t xml:space="preserve"> and subsequent </w:t>
      </w:r>
      <w:proofErr w:type="spellStart"/>
      <w:r>
        <w:t>cellularization</w:t>
      </w:r>
      <w:proofErr w:type="spellEnd"/>
      <w:r>
        <w:t xml:space="preserve">. It is during this stage that the expression patterns of the pair-rule and segment polarity genes </w:t>
      </w:r>
      <w:r w:rsidR="00CA7E4A">
        <w:t>(including engrailed, a Groucho-</w:t>
      </w:r>
      <w:r>
        <w:t>interacting TF) are established</w:t>
      </w:r>
      <w:r w:rsidR="00CA7E4A">
        <w:t xml:space="preserve">, a defining </w:t>
      </w:r>
      <w:proofErr w:type="gramStart"/>
      <w:r w:rsidR="00CA7E4A">
        <w:t>step</w:t>
      </w:r>
      <w:proofErr w:type="gramEnd"/>
      <w:r w:rsidR="00CA7E4A">
        <w:t xml:space="preserve">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proofErr w:type="spellStart"/>
      <w:r w:rsidR="00A45A2F">
        <w:t>timepoint</w:t>
      </w:r>
      <w:proofErr w:type="spellEnd"/>
      <w:r w:rsidR="00A45A2F">
        <w:t xml:space="preserve"> 2: </w:t>
      </w:r>
      <w:r>
        <w:t>4 – 6.5 hours</w:t>
      </w:r>
      <w:r w:rsidR="00A45A2F">
        <w:t xml:space="preserve"> post-fertilization</w:t>
      </w:r>
      <w:r>
        <w:t xml:space="preserve">) encompasses the growth and segmentation of the germ band, including the formation of </w:t>
      </w:r>
      <w:proofErr w:type="spellStart"/>
      <w:r>
        <w:t>neuroblasts</w:t>
      </w:r>
      <w:proofErr w:type="spellEnd"/>
      <w:r w:rsidR="00CD348D">
        <w:t>, a crucial early step in the onset of neurogenesis</w:t>
      </w:r>
      <w:r>
        <w:t>.</w:t>
      </w:r>
      <w:r w:rsidR="00A45A2F">
        <w:t xml:space="preserve"> The third window</w:t>
      </w:r>
      <w:r>
        <w:t xml:space="preserve"> </w:t>
      </w:r>
      <w:r w:rsidR="00A45A2F">
        <w:t>(</w:t>
      </w:r>
      <w:proofErr w:type="spellStart"/>
      <w:r w:rsidR="00A45A2F">
        <w:t>t</w:t>
      </w:r>
      <w:r>
        <w:t>imepoint</w:t>
      </w:r>
      <w:proofErr w:type="spellEnd"/>
      <w:r>
        <w:t xml:space="preserve"> 3</w:t>
      </w:r>
      <w:r w:rsidR="00A45A2F">
        <w:t xml:space="preserve">: </w:t>
      </w:r>
      <w:r>
        <w:t>6.5 – 9 hours</w:t>
      </w:r>
      <w:r w:rsidR="00A45A2F">
        <w:t xml:space="preserve"> post-fertilization</w:t>
      </w:r>
      <w:r>
        <w:t xml:space="preserve">) encompasses retraction of the germ band and fusion of the anterior and posterior </w:t>
      </w:r>
      <w:proofErr w:type="spellStart"/>
      <w:r>
        <w:t>midgut</w:t>
      </w:r>
      <w:proofErr w:type="spellEnd"/>
      <w:r>
        <w:t>.</w:t>
      </w:r>
    </w:p>
    <w:p w14:paraId="05AE761E" w14:textId="06D73961" w:rsidR="009A457A" w:rsidRDefault="008160BB" w:rsidP="008160BB">
      <w:pPr>
        <w:spacing w:line="480" w:lineRule="auto"/>
        <w:ind w:firstLine="720"/>
      </w:pPr>
      <w:proofErr w:type="spellStart"/>
      <w:r>
        <w:t>ChIP-seq</w:t>
      </w:r>
      <w:proofErr w:type="spellEnd"/>
      <w:r>
        <w:t xml:space="preserve"> was performed in duplicate on fly embryos representing each time point</w:t>
      </w:r>
      <w:r w:rsidR="00D17D1A">
        <w:t xml:space="preserve"> using an extensively validated</w:t>
      </w:r>
      <w:r>
        <w:t xml:space="preserve"> affinity purified </w:t>
      </w:r>
      <w:r w:rsidR="00A45A2F">
        <w:t xml:space="preserve">polyclonal </w:t>
      </w:r>
      <w:r>
        <w:t xml:space="preserve">antibody raised against the </w:t>
      </w:r>
      <w:proofErr w:type="spellStart"/>
      <w:r>
        <w:t>Gro</w:t>
      </w:r>
      <w:proofErr w:type="spellEnd"/>
      <w:r>
        <w:t xml:space="preserve">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w:t>
      </w:r>
      <w:proofErr w:type="spellStart"/>
      <w:r w:rsidR="00405377">
        <w:t>C</w:t>
      </w:r>
      <w:r w:rsidR="003A1A0C">
        <w:t>hIP-seq</w:t>
      </w:r>
      <w:proofErr w:type="spellEnd"/>
      <w:r w:rsidR="003A1A0C">
        <w:t xml:space="preserve"> </w:t>
      </w:r>
      <w:proofErr w:type="gramStart"/>
      <w:r w:rsidR="003A1A0C">
        <w:t>best-practices</w:t>
      </w:r>
      <w:proofErr w:type="gramEnd"/>
      <w:r w:rsidR="003A1A0C">
        <w:t xml:space="preserve"> (Fig. 2-1</w:t>
      </w:r>
      <w:r w:rsidR="00405377">
        <w:t xml:space="preserve">A) </w:t>
      </w:r>
      <w:r w:rsidR="00223495">
        <w:t>{</w:t>
      </w:r>
      <w:proofErr w:type="spellStart"/>
      <w:r w:rsidR="00223495">
        <w:t>Landt</w:t>
      </w:r>
      <w:proofErr w:type="spellEnd"/>
      <w:r w:rsidR="00223495">
        <w:t>, 2012 #308}</w:t>
      </w:r>
      <w:r w:rsidR="00405377">
        <w:t>. Replicates exhibited high reproducibility in terms of both read density an</w:t>
      </w:r>
      <w:r w:rsidR="004207B2">
        <w:t>d resulting peak model (Fig. 2-1</w:t>
      </w:r>
      <w:r w:rsidR="00405377">
        <w:t xml:space="preserve">B, left and right, respectively). </w:t>
      </w:r>
    </w:p>
    <w:p w14:paraId="35392F92" w14:textId="3D92B728" w:rsidR="008160BB" w:rsidRDefault="008160BB" w:rsidP="008160BB">
      <w:pPr>
        <w:spacing w:line="480" w:lineRule="auto"/>
        <w:ind w:firstLine="720"/>
      </w:pPr>
      <w:r>
        <w:t xml:space="preserve">The high degree of correlation between our </w:t>
      </w:r>
      <w:proofErr w:type="spellStart"/>
      <w:r w:rsidR="00C91541">
        <w:t>ChIP-seq</w:t>
      </w:r>
      <w:proofErr w:type="spellEnd"/>
      <w:r w:rsidR="00C91541">
        <w:t xml:space="preserve">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223495">
        <w:t>{</w:t>
      </w:r>
      <w:proofErr w:type="spellStart"/>
      <w:r w:rsidR="00223495">
        <w:t>Negre</w:t>
      </w:r>
      <w:proofErr w:type="spellEnd"/>
      <w:r w:rsidR="00223495">
        <w:t>, 2011 #3035}</w:t>
      </w:r>
      <w:r w:rsidR="00BE7AAB">
        <w:t xml:space="preserve"> </w:t>
      </w:r>
      <w:r>
        <w:t xml:space="preserve">using completely independent antibodies also validates our </w:t>
      </w:r>
      <w:proofErr w:type="spellStart"/>
      <w:r>
        <w:t>ChIP-seq</w:t>
      </w:r>
      <w:proofErr w:type="spellEnd"/>
      <w:r>
        <w:t xml:space="preserve">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w:t>
      </w:r>
      <w:proofErr w:type="gramStart"/>
      <w:r w:rsidR="001E45E1">
        <w:t xml:space="preserve">12 </w:t>
      </w:r>
      <w:r w:rsidR="008428ED">
        <w:t>hour</w:t>
      </w:r>
      <w:proofErr w:type="gramEnd"/>
      <w:r w:rsidR="008428ED">
        <w:t xml:space="preserve"> embryos and so </w:t>
      </w:r>
      <w:r w:rsidR="009A457A">
        <w:t xml:space="preserve">should </w:t>
      </w:r>
      <w:r w:rsidR="008428ED">
        <w:t>represent</w:t>
      </w:r>
      <w:r w:rsidR="001E45E1">
        <w:t xml:space="preserve"> a time-averaged superset of our data. </w:t>
      </w:r>
      <w:r w:rsidR="00E047A0">
        <w:t xml:space="preserve">Collectively the </w:t>
      </w:r>
      <w:proofErr w:type="spellStart"/>
      <w:r w:rsidR="00E047A0">
        <w:t>ChIP-seq</w:t>
      </w:r>
      <w:proofErr w:type="spellEnd"/>
      <w:r w:rsidR="00E047A0">
        <w:t xml:space="preserve">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t xml:space="preserve">An additional 81% of our identified </w:t>
      </w:r>
      <w:proofErr w:type="spellStart"/>
      <w:r w:rsidR="00B73A2C">
        <w:t>Gro</w:t>
      </w:r>
      <w:proofErr w:type="spellEnd"/>
      <w:r w:rsidR="00B73A2C">
        <w:t xml:space="preserve">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w:t>
      </w:r>
      <w:proofErr w:type="spellStart"/>
      <w:r w:rsidR="00E047A0">
        <w:t>ChIP-seq</w:t>
      </w:r>
      <w:proofErr w:type="spellEnd"/>
      <w:r w:rsidR="00E047A0">
        <w:t xml:space="preserve">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del w:id="143"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w:t>
      </w:r>
      <w:r w:rsidR="00223495">
        <w:t xml:space="preserve">{de </w:t>
      </w:r>
      <w:proofErr w:type="spellStart"/>
      <w:r w:rsidR="00223495">
        <w:t>Celis</w:t>
      </w:r>
      <w:proofErr w:type="spellEnd"/>
      <w:r w:rsidR="00223495">
        <w:t>, 1995 #3171}</w:t>
      </w:r>
      <w:r w:rsidR="00E81819">
        <w:t>.</w:t>
      </w:r>
      <w:r w:rsidR="004C2BF8">
        <w:t xml:space="preserve"> Approximately a third of embryonic peaks are retained </w:t>
      </w:r>
      <w:r w:rsidR="00E36425">
        <w:t>to some extent</w:t>
      </w:r>
      <w:r w:rsidR="004C2BF8">
        <w:t xml:space="preserve"> in this later stage, indicating </w:t>
      </w:r>
      <w:proofErr w:type="spellStart"/>
      <w:r w:rsidR="004C2BF8">
        <w:t>Gro</w:t>
      </w:r>
      <w:proofErr w:type="spellEnd"/>
      <w:r w:rsidR="004C2BF8">
        <w:t xml:space="preserve">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44" w:author="Michael Chambers" w:date="2015-11-17T00:40:00Z">
        <w:r w:rsidR="008F783F">
          <w:t>, and p</w:t>
        </w:r>
      </w:ins>
      <w:del w:id="145"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 xml:space="preserve">most numerous during the central </w:t>
      </w:r>
      <w:proofErr w:type="spellStart"/>
      <w:r w:rsidR="00A002D8">
        <w:t>timepoint</w:t>
      </w:r>
      <w:proofErr w:type="spellEnd"/>
      <w:r w:rsidR="004D243C">
        <w:t xml:space="preserve"> analyzed</w:t>
      </w:r>
      <w:r w:rsidR="00A002D8">
        <w:t xml:space="preserve"> </w:t>
      </w:r>
      <w:r>
        <w:t>(5</w:t>
      </w:r>
      <w:r w:rsidR="004D243C">
        <w:t>,</w:t>
      </w:r>
      <w:r>
        <w:t xml:space="preserve">246 </w:t>
      </w:r>
      <w:del w:id="146"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w:t>
      </w:r>
      <w:proofErr w:type="spellStart"/>
      <w:r w:rsidR="00D155A5">
        <w:t>timepoints</w:t>
      </w:r>
      <w:proofErr w:type="spellEnd"/>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xml:space="preserve">% of all Groucho binding sites are unique to a single </w:t>
      </w:r>
      <w:proofErr w:type="spellStart"/>
      <w:r w:rsidR="00F227AE">
        <w:t>timepoint</w:t>
      </w:r>
      <w:proofErr w:type="spellEnd"/>
      <w:r w:rsidR="00F227AE">
        <w:t>. The majority of the sites established during time</w:t>
      </w:r>
      <w:r w:rsidR="00D35580">
        <w:t xml:space="preserve"> </w:t>
      </w:r>
      <w:proofErr w:type="gramStart"/>
      <w:r w:rsidR="00D35580">
        <w:t>window</w:t>
      </w:r>
      <w:proofErr w:type="gramEnd"/>
      <w:r w:rsidR="00F227AE">
        <w:t xml:space="preserve"> 1 </w:t>
      </w:r>
      <w:r w:rsidR="00CC067C">
        <w:t>that persist into time</w:t>
      </w:r>
      <w:r w:rsidR="00D35580">
        <w:t xml:space="preserve"> window</w:t>
      </w:r>
      <w:r w:rsidR="00CC067C">
        <w:t xml:space="preserve"> 2 continue to persist into </w:t>
      </w:r>
      <w:proofErr w:type="spellStart"/>
      <w:r w:rsidR="00CC067C">
        <w:t>timepoint</w:t>
      </w:r>
      <w:proofErr w:type="spellEnd"/>
      <w:r w:rsidR="00CC067C">
        <w:t xml:space="preserve"> 3, indicating that </w:t>
      </w:r>
      <w:r w:rsidR="005726D7">
        <w:t>some Groucho binding sites are utilized throughout ear</w:t>
      </w:r>
      <w:r w:rsidR="003546C5">
        <w:t>ly development. Interestingly,</w:t>
      </w:r>
      <w:del w:id="147"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w:t>
      </w:r>
      <w:proofErr w:type="spellStart"/>
      <w:r w:rsidR="005726D7">
        <w:t>timepoints</w:t>
      </w:r>
      <w:proofErr w:type="spellEnd"/>
      <w:r w:rsidR="005726D7">
        <w:t xml:space="preserve">, indicating that Groucho occupied sites during the first </w:t>
      </w:r>
      <w:proofErr w:type="spellStart"/>
      <w:r w:rsidR="005726D7">
        <w:t>timepoint</w:t>
      </w:r>
      <w:proofErr w:type="spellEnd"/>
      <w:r w:rsidR="005726D7">
        <w:t xml:space="preserve"> tend to either be utilized at all </w:t>
      </w:r>
      <w:proofErr w:type="spellStart"/>
      <w:r w:rsidR="005726D7">
        <w:t>timepoints</w:t>
      </w:r>
      <w:proofErr w:type="spellEnd"/>
      <w:r w:rsidR="005726D7">
        <w:t>, or are only utilized very early in development and not utilized again</w:t>
      </w:r>
      <w:r w:rsidR="00CD348D">
        <w:t xml:space="preserve"> in the </w:t>
      </w:r>
      <w:del w:id="148" w:author="Michael Chambers" w:date="2015-11-17T00:41:00Z">
        <w:r w:rsidR="00CD348D" w:rsidDel="00526AAB">
          <w:delText xml:space="preserve">stages </w:delText>
        </w:r>
      </w:del>
      <w:ins w:id="149" w:author="Michael Chambers" w:date="2015-11-17T00:41:00Z">
        <w:r w:rsidR="00526AAB">
          <w:t xml:space="preserve">windows </w:t>
        </w:r>
      </w:ins>
      <w:r w:rsidR="00CD348D">
        <w:t>analyzed</w:t>
      </w:r>
      <w:r w:rsidR="005726D7">
        <w:t>.</w:t>
      </w:r>
    </w:p>
    <w:p w14:paraId="7812365B" w14:textId="4F483D5D" w:rsidR="009844A5" w:rsidRDefault="009844A5" w:rsidP="00D6744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rsidR="00223495">
        <w:t>{Consortium, 2010 #759}</w:t>
      </w:r>
      <w:r>
        <w:t xml:space="preserve">. While the cause and regulatory ramifications of these </w:t>
      </w:r>
      <w:proofErr w:type="gramStart"/>
      <w:r>
        <w:t>highly-occupied</w:t>
      </w:r>
      <w:proofErr w:type="gramEnd"/>
      <w:r>
        <w:t xml:space="preserve">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w:t>
      </w:r>
      <w:r w:rsidR="00223495">
        <w:t>{Moorman, 2006 #3119}</w:t>
      </w:r>
      <w:r>
        <w:t xml:space="preserve">. </w:t>
      </w:r>
      <w:r w:rsidR="00CC3BFB">
        <w:t>Some factors can be recruited to HOT regions independently from their abilit</w:t>
      </w:r>
      <w:ins w:id="150" w:author="Michael Chambers" w:date="2015-11-17T00:41:00Z">
        <w:r w:rsidR="00526AAB">
          <w:t>ies</w:t>
        </w:r>
      </w:ins>
      <w:del w:id="151" w:author="Michael Chambers" w:date="2015-11-17T00:41:00Z">
        <w:r w:rsidR="00CC3BFB" w:rsidDel="00526AAB">
          <w:delText>y</w:delText>
        </w:r>
      </w:del>
      <w:r w:rsidR="00CC3BFB">
        <w:t xml:space="preserve"> to bind and recognize DNA sequence </w:t>
      </w:r>
      <w:r w:rsidR="00223495">
        <w:t>{Li, 2008 #2374}</w:t>
      </w:r>
      <w:r w:rsidR="00CC3BFB">
        <w:t xml:space="preserve">. </w:t>
      </w:r>
      <w:r>
        <w:t xml:space="preserve">Owing to </w:t>
      </w:r>
      <w:r w:rsidR="00CC3BFB">
        <w:t>this</w:t>
      </w:r>
      <w:del w:id="152" w:author="Michael Chambers" w:date="2015-11-17T00:42:00Z">
        <w:r w:rsidR="00CC3BFB" w:rsidDel="00526AAB">
          <w:delText>,</w:delText>
        </w:r>
      </w:del>
      <w:r w:rsidR="00CC3BFB">
        <w:t xml:space="preserve"> and </w:t>
      </w:r>
      <w:r>
        <w:t xml:space="preserve">the </w:t>
      </w:r>
      <w:del w:id="153" w:author="Albert Courey" w:date="2015-11-16T15:04:00Z">
        <w:r w:rsidR="00CC3BFB" w:rsidDel="000935F4">
          <w:delText xml:space="preserve">the </w:delText>
        </w:r>
      </w:del>
      <w:r w:rsidR="00CC3BFB">
        <w:t>large number of Groucho-interacting proteins that either bind DNA direct</w:t>
      </w:r>
      <w:ins w:id="154" w:author="Albert Courey" w:date="2015-11-16T15:04:00Z">
        <w:r w:rsidR="000935F4">
          <w:t>ly</w:t>
        </w:r>
      </w:ins>
      <w:del w:id="155"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xml:space="preserve">). We observe that while the total percentage of </w:t>
      </w:r>
      <w:proofErr w:type="spellStart"/>
      <w:r>
        <w:t>Gro</w:t>
      </w:r>
      <w:proofErr w:type="spellEnd"/>
      <w:del w:id="156" w:author="Michael Chambers" w:date="2015-11-17T00:42:00Z">
        <w:r w:rsidDel="00526AAB">
          <w:delText>ucho</w:delText>
        </w:r>
      </w:del>
      <w:r>
        <w:t xml:space="preserve"> regions that overlap a HOT zone is largely invariant between time points, </w:t>
      </w:r>
      <w:proofErr w:type="spellStart"/>
      <w:r>
        <w:t>Gr</w:t>
      </w:r>
      <w:ins w:id="157" w:author="Michael Chambers" w:date="2015-11-17T00:42:00Z">
        <w:r w:rsidR="00526AAB">
          <w:t>o</w:t>
        </w:r>
      </w:ins>
      <w:proofErr w:type="spellEnd"/>
      <w:del w:id="158" w:author="Michael Chambers" w:date="2015-11-17T00:42:00Z">
        <w:r w:rsidDel="00526AAB">
          <w:delText>oucho</w:delText>
        </w:r>
      </w:del>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4BA79FD2"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w:t>
      </w:r>
      <w:r w:rsidR="00223495">
        <w:t>{Li, 2008 #2374</w:t>
      </w:r>
      <w:ins w:id="159" w:author="Michael Chambers" w:date="2015-11-17T14:37:00Z">
        <w:r w:rsidR="00223495">
          <w:t>;</w:t>
        </w:r>
      </w:ins>
      <w:del w:id="160" w:author="Michael Chambers" w:date="2015-11-17T14:37:00Z">
        <w:r w:rsidR="00223495" w:rsidDel="00223495">
          <w:delText>}</w:delText>
        </w:r>
      </w:del>
      <w:del w:id="161" w:author="Michael Chambers" w:date="2015-11-17T00:42:00Z">
        <w:r w:rsidDel="00526AAB">
          <w:delText xml:space="preserve"> </w:delText>
        </w:r>
      </w:del>
      <w:del w:id="162" w:author="Michael Chambers" w:date="2015-11-17T14:37:00Z">
        <w:r w:rsidR="00223495" w:rsidDel="00223495">
          <w:delText>{</w:delText>
        </w:r>
      </w:del>
      <w:r w:rsidR="00223495">
        <w:t>Kaplan, 2011 #3172</w:t>
      </w:r>
      <w:ins w:id="163" w:author="Michael Chambers" w:date="2015-11-17T14:37:00Z">
        <w:r w:rsidR="00223495">
          <w:t>;</w:t>
        </w:r>
      </w:ins>
      <w:del w:id="164" w:author="Michael Chambers" w:date="2015-11-17T14:37:00Z">
        <w:r w:rsidR="00223495" w:rsidDel="00223495">
          <w:delText>}</w:delText>
        </w:r>
      </w:del>
      <w:del w:id="165" w:author="Michael Chambers" w:date="2015-11-17T00:42:00Z">
        <w:r w:rsidDel="00526AAB">
          <w:delText xml:space="preserve"> </w:delText>
        </w:r>
      </w:del>
      <w:del w:id="166" w:author="Michael Chambers" w:date="2015-11-17T14:37:00Z">
        <w:r w:rsidR="00223495" w:rsidDel="00223495">
          <w:delText>{</w:delText>
        </w:r>
      </w:del>
      <w:r w:rsidR="00223495">
        <w:t>Li, 2011 #3173}</w:t>
      </w:r>
      <w:r>
        <w:t xml:space="preserve">. </w:t>
      </w:r>
      <w:r w:rsidR="00BA5981">
        <w:t xml:space="preserve">DNA accessibility has been mapped across multiple developmental stages </w:t>
      </w:r>
      <w:r w:rsidR="00223495">
        <w:t>{Li, 2011 #3173}</w:t>
      </w:r>
      <w:r w:rsidR="00BA5981">
        <w:t>,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23495">
        <w:t>{</w:t>
      </w:r>
      <w:proofErr w:type="spellStart"/>
      <w:r w:rsidR="00223495">
        <w:t>Sekiya</w:t>
      </w:r>
      <w:proofErr w:type="spellEnd"/>
      <w:r w:rsidR="00223495">
        <w:t>, 2007, r08904</w:t>
      </w:r>
      <w:ins w:id="167" w:author="Michael Chambers" w:date="2015-11-17T14:47:00Z">
        <w:r w:rsidR="00A33375">
          <w:t>;</w:t>
        </w:r>
      </w:ins>
      <w:del w:id="168" w:author="Michael Chambers" w:date="2015-11-17T14:47:00Z">
        <w:r w:rsidR="00223495" w:rsidDel="00A33375">
          <w:delText>}</w:delText>
        </w:r>
      </w:del>
      <w:del w:id="169" w:author="Michael Chambers" w:date="2015-11-17T00:43:00Z">
        <w:r w:rsidR="002769BD" w:rsidDel="00526AAB">
          <w:delText xml:space="preserve"> </w:delText>
        </w:r>
      </w:del>
      <w:del w:id="170" w:author="Michael Chambers" w:date="2015-11-17T14:47:00Z">
        <w:r w:rsidR="00223495" w:rsidDel="00A33375">
          <w:delText>{</w:delText>
        </w:r>
      </w:del>
      <w:r w:rsidR="00223495">
        <w:t>Winkler, 2010, r07182}</w:t>
      </w:r>
      <w:r w:rsidR="002769BD">
        <w:t xml:space="preserve">, </w:t>
      </w:r>
      <w:r w:rsidR="000C00B7">
        <w:t xml:space="preserve">widespread recruitment to these sites </w:t>
      </w:r>
      <w:del w:id="171" w:author="Michael Chambers" w:date="2015-11-17T00:45:00Z">
        <w:r w:rsidR="003D633D" w:rsidDel="00381A75">
          <w:delText xml:space="preserve">may </w:delText>
        </w:r>
      </w:del>
      <w:r w:rsidR="003D633D">
        <w:t>indicate</w:t>
      </w:r>
      <w:ins w:id="172" w:author="Michael Chambers" w:date="2015-11-17T00:45:00Z">
        <w:r w:rsidR="00381A75">
          <w:t>s</w:t>
        </w:r>
      </w:ins>
      <w:r w:rsidR="00EE3D72">
        <w:t xml:space="preserve"> that </w:t>
      </w:r>
      <w:ins w:id="173" w:author="Michael Chambers" w:date="2015-11-17T00:43:00Z">
        <w:r w:rsidR="00381A75">
          <w:t xml:space="preserve">association with chromatin </w:t>
        </w:r>
      </w:ins>
      <w:ins w:id="174" w:author="Michael Chambers" w:date="2015-11-17T00:45:00Z">
        <w:r w:rsidR="00381A75">
          <w:t>may not be in itself</w:t>
        </w:r>
      </w:ins>
      <w:ins w:id="175" w:author="Michael Chambers" w:date="2015-11-17T00:43:00Z">
        <w:r w:rsidR="00381A75">
          <w:t xml:space="preserve"> sufficient to initiate</w:t>
        </w:r>
      </w:ins>
      <w:ins w:id="176" w:author="Michael Chambers" w:date="2015-11-17T00:44:00Z">
        <w:r w:rsidR="00381A75">
          <w:t xml:space="preserve"> </w:t>
        </w:r>
      </w:ins>
      <w:proofErr w:type="spellStart"/>
      <w:ins w:id="177" w:author="Michael Chambers" w:date="2015-11-17T00:43:00Z">
        <w:r w:rsidR="00381A75">
          <w:t>Gro</w:t>
        </w:r>
        <w:proofErr w:type="spellEnd"/>
        <w:r w:rsidR="00381A75">
          <w:t>-mediated chromatin condensation, as</w:t>
        </w:r>
      </w:ins>
      <w:ins w:id="178" w:author="Michael Chambers" w:date="2015-11-17T00:45:00Z">
        <w:r w:rsidR="00381A75">
          <w:t xml:space="preserve"> this process possibly requires</w:t>
        </w:r>
      </w:ins>
      <w:ins w:id="179" w:author="Michael Chambers" w:date="2015-11-17T00:43:00Z">
        <w:r w:rsidR="00381A75">
          <w:t xml:space="preserve"> </w:t>
        </w:r>
      </w:ins>
      <w:r w:rsidR="00EE3D72">
        <w:t>additional undocumented inputs</w:t>
      </w:r>
      <w:del w:id="180" w:author="Michael Chambers" w:date="2015-11-17T00:45:00Z">
        <w:r w:rsidR="00EE3D72" w:rsidDel="00381A75">
          <w:delText xml:space="preserve"> </w:delText>
        </w:r>
      </w:del>
      <w:del w:id="181"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 xml:space="preserve">Groucho tends to bind in </w:t>
      </w:r>
      <w:proofErr w:type="gramStart"/>
      <w:r w:rsidRPr="00DB6BA7">
        <w:rPr>
          <w:i/>
        </w:rPr>
        <w:t>spatially-restricted</w:t>
      </w:r>
      <w:proofErr w:type="gramEnd"/>
      <w:r w:rsidRPr="00DB6BA7">
        <w:rPr>
          <w:i/>
        </w:rPr>
        <w:t xml:space="preserve"> clusters at promoters and inside genes</w:t>
      </w:r>
    </w:p>
    <w:p w14:paraId="0FCDA1CC" w14:textId="035C5692" w:rsidR="00573445" w:rsidRDefault="00680C8F" w:rsidP="00680C8F">
      <w:pPr>
        <w:spacing w:line="480" w:lineRule="auto"/>
        <w:ind w:firstLine="720"/>
      </w:pPr>
      <w:r>
        <w:t xml:space="preserve">Choosing the nearest or overlapping gene as a potential Groucho-regulated </w:t>
      </w:r>
      <w:del w:id="182" w:author="Michael Chambers" w:date="2015-11-17T00:45:00Z">
        <w:r w:rsidDel="00CC7004">
          <w:delText>gene</w:delText>
        </w:r>
      </w:del>
      <w:ins w:id="183"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84" w:author="Michael Chambers" w:date="2015-11-17T00:46:00Z">
        <w:r w:rsidDel="00CC7004">
          <w:delText>)</w:delText>
        </w:r>
      </w:del>
      <w:ins w:id="185" w:author="Michael Chambers" w:date="2015-11-17T00:46:00Z">
        <w:r w:rsidR="00CC7004">
          <w:t>)</w:t>
        </w:r>
      </w:ins>
      <w:del w:id="186" w:author="Michael Chambers" w:date="2015-11-17T00:46:00Z">
        <w:r w:rsidDel="00CC7004">
          <w:rPr>
            <w:i/>
          </w:rPr>
          <w:delText xml:space="preserve"> </w:delText>
        </w:r>
      </w:del>
      <w:r>
        <w:t xml:space="preserve">. These peaks have median widths in the 500 – 700 </w:t>
      </w:r>
      <w:proofErr w:type="spellStart"/>
      <w:r>
        <w:t>bp</w:t>
      </w:r>
      <w:proofErr w:type="spellEnd"/>
      <w:r>
        <w:t xml:space="preserve"> range, indicative of point source peaks, as commonly seen for sequence-specific transcription factors </w:t>
      </w:r>
      <w:r w:rsidR="00223495">
        <w:t>{Ho, 2011 #3117}</w:t>
      </w:r>
      <w:r>
        <w:t>, rather than the broad peaks typical of either highly polymeric factors or histone marks (Fig. 2-</w:t>
      </w:r>
      <w:r w:rsidR="00DC632E">
        <w:t>7)</w:t>
      </w:r>
      <w:r>
        <w:t xml:space="preserve">. </w:t>
      </w:r>
      <w:r w:rsidR="002E266E">
        <w:t>Interesting</w:t>
      </w:r>
      <w:ins w:id="187"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 xml:space="preserve">bind to and protect DNA from nuclease activity over the span of 3 to 4 nucleosomes </w:t>
      </w:r>
      <w:r w:rsidR="00223495">
        <w:t>{</w:t>
      </w:r>
      <w:proofErr w:type="spellStart"/>
      <w:r w:rsidR="00223495">
        <w:t>Sekiya</w:t>
      </w:r>
      <w:proofErr w:type="spellEnd"/>
      <w:r w:rsidR="00223495">
        <w:t>, 2007 #1658}</w:t>
      </w:r>
      <w:r w:rsidR="00573445">
        <w:t xml:space="preserve">,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w:t>
      </w:r>
      <w:proofErr w:type="spellStart"/>
      <w:r w:rsidR="00680C8F">
        <w:t>timepoints</w:t>
      </w:r>
      <w:proofErr w:type="spellEnd"/>
      <w:r w:rsidR="00680C8F">
        <w:t xml:space="preserve">, the distribution of peak widths exhibits a prominent tail of much wider peaks in the 1.5 to 2.5 </w:t>
      </w:r>
      <w:proofErr w:type="gramStart"/>
      <w:r w:rsidR="00680C8F">
        <w:t>kb</w:t>
      </w:r>
      <w:proofErr w:type="gramEnd"/>
      <w:r w:rsidR="00680C8F">
        <w:t xml:space="preserve">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w:t>
      </w:r>
      <w:proofErr w:type="spellStart"/>
      <w:r w:rsidR="00680C8F">
        <w:t>timepoints</w:t>
      </w:r>
      <w:proofErr w:type="spellEnd"/>
      <w:r w:rsidR="00680C8F">
        <w:t>, though whether this is indicative of a time-dependent change in the way Groucho interacts with chromatin or slight differences in library composition is unclear.</w:t>
      </w:r>
    </w:p>
    <w:p w14:paraId="71E495EC" w14:textId="7EC57C4D"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rsidR="00223495">
        <w:t>{</w:t>
      </w:r>
      <w:proofErr w:type="spellStart"/>
      <w:r w:rsidR="00223495">
        <w:t>Dubnicoff</w:t>
      </w:r>
      <w:proofErr w:type="spellEnd"/>
      <w:r w:rsidR="00223495">
        <w:t>, 1997 #2366</w:t>
      </w:r>
      <w:ins w:id="188" w:author="Michael Chambers" w:date="2015-11-17T15:01:00Z">
        <w:r w:rsidR="00AA552A">
          <w:t>;</w:t>
        </w:r>
      </w:ins>
      <w:del w:id="189" w:author="Michael Chambers" w:date="2015-11-17T15:01:00Z">
        <w:r w:rsidR="00223495" w:rsidDel="00AA552A">
          <w:delText>}</w:delText>
        </w:r>
      </w:del>
      <w:del w:id="190" w:author="Michael Chambers" w:date="2015-11-17T00:47:00Z">
        <w:r w:rsidRPr="00C77C2F" w:rsidDel="00251C30">
          <w:delText xml:space="preserve"> </w:delText>
        </w:r>
      </w:del>
      <w:del w:id="191" w:author="Michael Chambers" w:date="2015-11-17T15:01:00Z">
        <w:r w:rsidR="00223495" w:rsidDel="00AA552A">
          <w:delText>{</w:delText>
        </w:r>
      </w:del>
      <w:r w:rsidR="00223495">
        <w:t>Barolo, 1997 #2365}</w:t>
      </w:r>
      <w:r>
        <w:t xml:space="preserve">. </w:t>
      </w:r>
      <w:r>
        <w:lastRenderedPageBreak/>
        <w:t xml:space="preserve">Groucho sites exhibit a strong preference for binding within genes, with approximately 50% of peaks occurring within gene bodies </w:t>
      </w:r>
      <w:r w:rsidR="00DC632E">
        <w:t xml:space="preserve">across all </w:t>
      </w:r>
      <w:proofErr w:type="spellStart"/>
      <w:r w:rsidR="00DC632E">
        <w:t>timepoints</w:t>
      </w:r>
      <w:proofErr w:type="spellEnd"/>
      <w:r w:rsidR="00DC632E">
        <w:t xml:space="preserve"> (Fig. 2-8</w:t>
      </w:r>
      <w:r>
        <w:t xml:space="preserve">B). </w:t>
      </w:r>
    </w:p>
    <w:p w14:paraId="69587A24" w14:textId="06A78EF4"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w:t>
      </w:r>
      <w:proofErr w:type="spellStart"/>
      <w:r>
        <w:t>timepoint</w:t>
      </w:r>
      <w:proofErr w:type="spellEnd"/>
      <w:r>
        <w:t xml:space="preserve">. Of all Groucho </w:t>
      </w:r>
      <w:proofErr w:type="spellStart"/>
      <w:r>
        <w:t>intronic</w:t>
      </w:r>
      <w:proofErr w:type="spellEnd"/>
      <w:r>
        <w:t xml:space="preserve">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proofErr w:type="gramStart"/>
      <w:ins w:id="192" w:author="Michael Chambers" w:date="2015-11-17T00:48:00Z">
        <w:r w:rsidR="00251C30">
          <w:t xml:space="preserve">are </w:t>
        </w:r>
      </w:ins>
      <w:r>
        <w:t>therefore predicted to be enriched</w:t>
      </w:r>
      <w:proofErr w:type="gramEnd"/>
      <w:r>
        <w:t xml:space="preserve"> for regulatory elements</w:t>
      </w:r>
      <w:r w:rsidRPr="00FA6064">
        <w:t xml:space="preserve"> </w:t>
      </w:r>
      <w:r w:rsidR="00223495">
        <w:t>{</w:t>
      </w:r>
      <w:proofErr w:type="spellStart"/>
      <w:r w:rsidR="00223495">
        <w:t>Bradnam</w:t>
      </w:r>
      <w:proofErr w:type="spellEnd"/>
      <w:r w:rsidR="00223495">
        <w:t>, 2008 #3034}</w:t>
      </w:r>
      <w:r>
        <w:t xml:space="preserve">.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 xml:space="preserve">ding motifs enriched at each </w:t>
      </w:r>
      <w:proofErr w:type="spellStart"/>
      <w:r w:rsidR="002E266E">
        <w:t>timepoint</w:t>
      </w:r>
      <w:proofErr w:type="spellEnd"/>
      <w:r w:rsidR="002E266E">
        <w: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xml:space="preserve">). Enrichment of motifs varies by </w:t>
      </w:r>
      <w:proofErr w:type="spellStart"/>
      <w:r w:rsidR="002E266E">
        <w:t>timepoint</w:t>
      </w:r>
      <w:proofErr w:type="spellEnd"/>
      <w:r w:rsidR="002E266E">
        <w:t xml:space="preserve">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93" w:author="Michael Chambers" w:date="2015-11-17T00:48:00Z">
        <w:r w:rsidR="002E266E" w:rsidDel="00251C30">
          <w:delText xml:space="preserve">less </w:delText>
        </w:r>
      </w:del>
      <w:ins w:id="194" w:author="Michael Chambers" w:date="2015-11-17T00:48:00Z">
        <w:r w:rsidR="00251C30">
          <w:t xml:space="preserve">fewer </w:t>
        </w:r>
      </w:ins>
      <w:r w:rsidR="002E266E">
        <w:t xml:space="preserve">low-affinity </w:t>
      </w:r>
      <w:ins w:id="195" w:author="Michael Chambers" w:date="2015-11-17T00:49:00Z">
        <w:r w:rsidR="00251C30">
          <w:t xml:space="preserve">binding sites recruiting </w:t>
        </w:r>
      </w:ins>
      <w:del w:id="196"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lastRenderedPageBreak/>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2947F4D8" w:rsidR="00BE244D" w:rsidRDefault="00DB5779" w:rsidP="00391BC9">
      <w:pPr>
        <w:spacing w:line="480" w:lineRule="auto"/>
      </w:pPr>
      <w:r>
        <w:tab/>
      </w:r>
      <w:r w:rsidR="00C66AD0">
        <w:t xml:space="preserve">In the early embryo, delineation of the dorsal-ventral axis is accomplished through </w:t>
      </w:r>
      <w:r w:rsidR="00CD348D">
        <w:t xml:space="preserve">transcriptional changes arising from a </w:t>
      </w:r>
      <w:proofErr w:type="gramStart"/>
      <w:r w:rsidR="00CD348D">
        <w:t>maternally-defined</w:t>
      </w:r>
      <w:proofErr w:type="gramEnd"/>
      <w:r w:rsidR="00C66AD0">
        <w:t xml:space="preserve"> gradient </w:t>
      </w:r>
      <w:r w:rsidR="00CD348D">
        <w:t>of nuclear Dorsal (</w:t>
      </w:r>
      <w:r w:rsidR="00BE244D">
        <w:t>DL</w:t>
      </w:r>
      <w:r w:rsidR="00CD348D">
        <w:t>) along this</w:t>
      </w:r>
      <w:r w:rsidR="00C66AD0">
        <w:t xml:space="preserve"> axis </w:t>
      </w:r>
      <w:r w:rsidR="00223495">
        <w:t>{Roth, 1989 #1112}</w:t>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223495">
        <w:t>{</w:t>
      </w:r>
      <w:proofErr w:type="spellStart"/>
      <w:r w:rsidR="00223495">
        <w:t>Dubnicoff</w:t>
      </w:r>
      <w:proofErr w:type="spellEnd"/>
      <w:r w:rsidR="00223495">
        <w:t>, 1997 #2366}</w:t>
      </w:r>
      <w:r w:rsidR="001635D1">
        <w:t xml:space="preserve"> </w:t>
      </w:r>
      <w:r w:rsidR="00223495">
        <w:t>{Kirov, 1994 #3107}</w:t>
      </w:r>
      <w:r w:rsidR="00C66AD0">
        <w:t xml:space="preserve">. </w:t>
      </w:r>
      <w:r w:rsidR="00BE244D">
        <w:t xml:space="preserve">As a way of assessing the simple model that </w:t>
      </w:r>
      <w:proofErr w:type="spellStart"/>
      <w:r w:rsidR="00BE244D">
        <w:t>Gro</w:t>
      </w:r>
      <w:proofErr w:type="spellEnd"/>
      <w:r w:rsidR="00BE244D">
        <w:t xml:space="preserve"> recruitment by Dorsal leads to ventral repression, I examined the patterns of </w:t>
      </w:r>
      <w:proofErr w:type="spellStart"/>
      <w:r w:rsidR="00BE244D">
        <w:t>Gro</w:t>
      </w:r>
      <w:proofErr w:type="spellEnd"/>
      <w:r w:rsidR="00BE244D">
        <w:t xml:space="preserve"> binding to these three ventrally repressed targets. Since ventral repression is an early event, I focused primarily on my earliest developmental time point (1.5-4 hours).</w:t>
      </w:r>
    </w:p>
    <w:p w14:paraId="10A31D1D" w14:textId="3055E2C2" w:rsidR="00DB5779" w:rsidRPr="00224435" w:rsidRDefault="00C66AD0" w:rsidP="00D67447">
      <w:pPr>
        <w:spacing w:line="480" w:lineRule="auto"/>
        <w:ind w:firstLine="720"/>
      </w:pPr>
      <w:r>
        <w:t xml:space="preserve">Ventral repression of </w:t>
      </w:r>
      <w:proofErr w:type="spellStart"/>
      <w:proofErr w:type="gramStart"/>
      <w:r>
        <w:rPr>
          <w:i/>
        </w:rPr>
        <w:t>zen</w:t>
      </w:r>
      <w:proofErr w:type="spellEnd"/>
      <w:proofErr w:type="gram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w:t>
      </w:r>
      <w:proofErr w:type="gramStart"/>
      <w:r>
        <w:t>Dorsal</w:t>
      </w:r>
      <w:proofErr w:type="gramEnd"/>
      <w:r>
        <w:t xml:space="preserve">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223495">
        <w:t>{Valentine, 1998 #3036}</w:t>
      </w:r>
      <w:r w:rsidR="00BA7BC7">
        <w:t xml:space="preserve">. Through the cooperative action of these factors, Groucho </w:t>
      </w:r>
      <w:proofErr w:type="gramStart"/>
      <w:r w:rsidR="00BA7BC7">
        <w:t xml:space="preserve">is </w:t>
      </w:r>
      <w:r w:rsidR="009E12A3">
        <w:t>thought to be recruited</w:t>
      </w:r>
      <w:proofErr w:type="gramEnd"/>
      <w:r w:rsidR="009E12A3">
        <w:t xml:space="preserve"> </w:t>
      </w:r>
      <w:r w:rsidR="00BA7BC7">
        <w:t xml:space="preserve">to establish repression. </w:t>
      </w:r>
      <w:proofErr w:type="spellStart"/>
      <w:r w:rsidR="00BA7BC7">
        <w:t>ChIP-seq</w:t>
      </w:r>
      <w:proofErr w:type="spellEnd"/>
      <w:r w:rsidR="00BA7BC7">
        <w:t xml:space="preserve"> data confirms that </w:t>
      </w:r>
      <w:proofErr w:type="spellStart"/>
      <w:r w:rsidR="00BA7BC7">
        <w:t>Gro</w:t>
      </w:r>
      <w:proofErr w:type="spellEnd"/>
      <w:r w:rsidR="00BA7BC7">
        <w:t xml:space="preserve"> localizes </w:t>
      </w:r>
      <w:r w:rsidR="00623618">
        <w:t>to regions surrounding</w:t>
      </w:r>
      <w:r w:rsidR="00FF78A3">
        <w:t xml:space="preserve"> </w:t>
      </w:r>
      <w:r w:rsidR="00BA7BC7">
        <w:t>the VRR</w:t>
      </w:r>
      <w:r w:rsidR="009E12A3">
        <w:t>. Surprisingly</w:t>
      </w:r>
      <w:r w:rsidR="00BA7BC7">
        <w:t xml:space="preserve">, </w:t>
      </w:r>
      <w:del w:id="197" w:author="Michael Chambers" w:date="2015-11-17T00:50:00Z">
        <w:r w:rsidR="00BA7BC7" w:rsidDel="00251C30">
          <w:delText xml:space="preserve">however </w:delText>
        </w:r>
      </w:del>
      <w:proofErr w:type="spellStart"/>
      <w:r w:rsidR="00BA7BC7">
        <w:t>Gro</w:t>
      </w:r>
      <w:proofErr w:type="spellEnd"/>
      <w:r w:rsidR="00BA7BC7">
        <w:t xml:space="preserve">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98" w:author="Michael Chambers" w:date="2015-11-17T00:50:00Z">
        <w:r w:rsidR="00251C30">
          <w:t xml:space="preserve"> </w:t>
        </w:r>
      </w:ins>
      <w:r w:rsidR="00704DC2">
        <w:t>(Fig. 2-</w:t>
      </w:r>
      <w:r w:rsidR="00373687">
        <w:t>11</w:t>
      </w:r>
      <w:r w:rsidR="00391BC9">
        <w:t>A</w:t>
      </w:r>
      <w:r w:rsidR="00BA7BC7">
        <w:t>).</w:t>
      </w:r>
      <w:r w:rsidR="009B3BB0">
        <w:t xml:space="preserve"> </w:t>
      </w:r>
      <w:del w:id="199"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200" w:author="Michael Chambers" w:date="2015-11-17T00:51:00Z">
        <w:r w:rsidR="009B3BB0" w:rsidDel="003276FD">
          <w:delText>hints at</w:delText>
        </w:r>
      </w:del>
      <w:ins w:id="201" w:author="Michael Chambers" w:date="2015-11-17T00:51:00Z">
        <w:r w:rsidR="003276FD">
          <w:t>suggests</w:t>
        </w:r>
      </w:ins>
      <w:r w:rsidR="009B3BB0">
        <w:t xml:space="preserve"> the possibility of limited spreading away from the site of Dorsal-mediated recruitment. </w:t>
      </w:r>
      <w:r w:rsidR="00BE244D">
        <w:lastRenderedPageBreak/>
        <w:t xml:space="preserve">At later </w:t>
      </w:r>
      <w:proofErr w:type="spellStart"/>
      <w:r w:rsidR="00BE244D">
        <w:t>timepoints</w:t>
      </w:r>
      <w:proofErr w:type="spellEnd"/>
      <w:r w:rsidR="00BE244D">
        <w:t xml:space="preserve">, binding to the regions surrounding the VRR is lost, although </w:t>
      </w:r>
      <w:proofErr w:type="spellStart"/>
      <w:proofErr w:type="gramStart"/>
      <w:r w:rsidR="00BE244D" w:rsidRPr="000C4271">
        <w:rPr>
          <w:i/>
          <w:rPrChange w:id="202" w:author="Albert Courey" w:date="2015-11-16T15:08:00Z">
            <w:rPr/>
          </w:rPrChange>
        </w:rPr>
        <w:t>zen</w:t>
      </w:r>
      <w:proofErr w:type="spellEnd"/>
      <w:proofErr w:type="gramEnd"/>
      <w:r w:rsidR="00BE244D">
        <w:t xml:space="preserve"> remains transcriptionally repressed throughout most of the embryo.</w:t>
      </w:r>
    </w:p>
    <w:p w14:paraId="36F8C726" w14:textId="236A2B57"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w:t>
      </w:r>
      <w:proofErr w:type="spellStart"/>
      <w:r w:rsidR="00AF4F59">
        <w:t>Gro</w:t>
      </w:r>
      <w:proofErr w:type="spellEnd"/>
      <w:r w:rsidR="00896575">
        <w:t>, and l</w:t>
      </w:r>
      <w:r w:rsidR="00AF4F59">
        <w:t xml:space="preserve">oss of </w:t>
      </w:r>
      <w:proofErr w:type="spellStart"/>
      <w:r w:rsidR="00AF4F59">
        <w:t>Gro</w:t>
      </w:r>
      <w:proofErr w:type="spellEnd"/>
      <w:r w:rsidR="00AF4F59">
        <w:t xml:space="preserve">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223495">
        <w:t>{</w:t>
      </w:r>
      <w:proofErr w:type="spellStart"/>
      <w:r w:rsidR="00223495">
        <w:t>Dubnicoff</w:t>
      </w:r>
      <w:proofErr w:type="spellEnd"/>
      <w:r w:rsidR="00223495">
        <w:t>, 1997 #2366}</w:t>
      </w:r>
      <w:r w:rsidR="00AF4F59">
        <w:t>.</w:t>
      </w:r>
      <w:r w:rsidR="00974E74">
        <w:t xml:space="preserve"> </w:t>
      </w:r>
      <w:proofErr w:type="gramStart"/>
      <w:r w:rsidR="00974E74">
        <w:t xml:space="preserve">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w:t>
      </w:r>
      <w:del w:id="203"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223495">
        <w:t>{Huang, 1993 #3037}</w:t>
      </w:r>
      <w:r w:rsidR="00C4678B">
        <w:t>.</w:t>
      </w:r>
      <w:proofErr w:type="gramEnd"/>
      <w:r w:rsidR="00C4678B">
        <w:t xml:space="preserve"> Our </w:t>
      </w:r>
      <w:proofErr w:type="spellStart"/>
      <w:r w:rsidR="00C4678B">
        <w:t>ChIP-seq</w:t>
      </w:r>
      <w:proofErr w:type="spellEnd"/>
      <w:r w:rsidR="00C4678B">
        <w:t xml:space="preserve"> data confirms extensive </w:t>
      </w:r>
      <w:proofErr w:type="spellStart"/>
      <w:r w:rsidR="00C4678B">
        <w:t>Gro</w:t>
      </w:r>
      <w:proofErr w:type="spellEnd"/>
      <w:r w:rsidR="00C4678B">
        <w:t xml:space="preserve"> rec</w:t>
      </w:r>
      <w:r w:rsidR="00704DC2">
        <w:t>ruitment to this site (Fig. 2-</w:t>
      </w:r>
      <w:r w:rsidR="00373687">
        <w:t>11</w:t>
      </w:r>
      <w:r w:rsidR="00C4678B">
        <w:t>B)</w:t>
      </w:r>
      <w:r w:rsidR="009B3BB0">
        <w:t xml:space="preserve"> in the early embryo. </w:t>
      </w:r>
      <w:del w:id="204" w:author="Michael Chambers" w:date="2015-11-17T00:51:00Z">
        <w:r w:rsidR="009B3BB0" w:rsidDel="003276FD">
          <w:delText>Similarly</w:delText>
        </w:r>
      </w:del>
      <w:ins w:id="205" w:author="Michael Chambers" w:date="2015-11-17T00:51:00Z">
        <w:r w:rsidR="003276FD">
          <w:t>Similarly</w:t>
        </w:r>
      </w:ins>
      <w:r w:rsidR="009B3BB0">
        <w:t xml:space="preserve"> to what is observed with </w:t>
      </w:r>
      <w:proofErr w:type="spellStart"/>
      <w:proofErr w:type="gramStart"/>
      <w:r w:rsidR="009B3BB0" w:rsidRPr="000C4271">
        <w:rPr>
          <w:i/>
          <w:rPrChange w:id="206" w:author="Albert Courey" w:date="2015-11-16T15:09:00Z">
            <w:rPr/>
          </w:rPrChange>
        </w:rPr>
        <w:t>zen</w:t>
      </w:r>
      <w:proofErr w:type="spellEnd"/>
      <w:proofErr w:type="gramEnd"/>
      <w:r w:rsidR="009B3BB0">
        <w:t xml:space="preserve">, </w:t>
      </w:r>
      <w:proofErr w:type="spellStart"/>
      <w:r w:rsidR="009B3BB0">
        <w:t>Gro</w:t>
      </w:r>
      <w:proofErr w:type="spellEnd"/>
      <w:r w:rsidR="009B3BB0">
        <w:t xml:space="preserve"> disappears from the VRR</w:t>
      </w:r>
      <w:r w:rsidR="00C4678B">
        <w:t xml:space="preserve"> at later </w:t>
      </w:r>
      <w:proofErr w:type="spellStart"/>
      <w:r w:rsidR="00C4678B">
        <w:t>timepoints</w:t>
      </w:r>
      <w:proofErr w:type="spellEnd"/>
      <w:r w:rsidR="009E12A3">
        <w:t>.</w:t>
      </w:r>
      <w:r w:rsidR="00C4678B">
        <w:t xml:space="preserve"> </w:t>
      </w:r>
    </w:p>
    <w:p w14:paraId="1421C8AC" w14:textId="78C41212"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207"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223495">
        <w:t>{Kirov, 1994 #3107}</w:t>
      </w:r>
      <w:r w:rsidR="0043389C">
        <w:t>.</w:t>
      </w:r>
      <w:r w:rsidR="00980F9A">
        <w:t xml:space="preserve"> Groucho </w:t>
      </w:r>
      <w:proofErr w:type="spellStart"/>
      <w:r w:rsidR="00980F9A">
        <w:t>ChIP-seq</w:t>
      </w:r>
      <w:proofErr w:type="spellEnd"/>
      <w:r w:rsidR="00980F9A">
        <w:t xml:space="preserve"> data indicates t</w:t>
      </w:r>
      <w:r w:rsidR="00515FCA">
        <w:t>hat Groucho associates strongly</w:t>
      </w:r>
      <w:r w:rsidR="00980F9A">
        <w:t xml:space="preserve"> in an asymmetric peak centered on the central </w:t>
      </w:r>
      <w:proofErr w:type="gramStart"/>
      <w:r w:rsidR="00980F9A">
        <w:t>Dorsal</w:t>
      </w:r>
      <w:proofErr w:type="gramEnd"/>
      <w:r w:rsidR="00980F9A">
        <w:t xml:space="preserve">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w:t>
      </w:r>
      <w:proofErr w:type="gramStart"/>
      <w:r w:rsidR="005A16B2">
        <w:t>three time</w:t>
      </w:r>
      <w:proofErr w:type="gramEnd"/>
      <w:r w:rsidR="005A16B2">
        <w:t xml:space="preserv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208"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w:t>
      </w:r>
      <w:proofErr w:type="spellStart"/>
      <w:r w:rsidR="00BF4C42">
        <w:t>Gro</w:t>
      </w:r>
      <w:proofErr w:type="spellEnd"/>
      <w:r w:rsidR="00BF4C42">
        <w:t xml:space="preserve"> spreading. This is especially apparent in the case of </w:t>
      </w:r>
      <w:proofErr w:type="spellStart"/>
      <w:r w:rsidR="00BF4C42" w:rsidRPr="000C4271">
        <w:rPr>
          <w:i/>
          <w:rPrChange w:id="209" w:author="Albert Courey" w:date="2015-11-16T15:10:00Z">
            <w:rPr/>
          </w:rPrChange>
        </w:rPr>
        <w:t>dpp</w:t>
      </w:r>
      <w:proofErr w:type="spellEnd"/>
      <w:r w:rsidR="00BF4C42">
        <w:t xml:space="preserve">, where I observe binding of </w:t>
      </w:r>
      <w:proofErr w:type="spellStart"/>
      <w:r w:rsidR="00BF4C42">
        <w:t>Gro</w:t>
      </w:r>
      <w:proofErr w:type="spellEnd"/>
      <w:r w:rsidR="00BF4C42">
        <w:t xml:space="preserve"> in a relatively discrete peak over the </w:t>
      </w:r>
      <w:proofErr w:type="spellStart"/>
      <w:r w:rsidR="00BF4C42">
        <w:lastRenderedPageBreak/>
        <w:t>intronic</w:t>
      </w:r>
      <w:proofErr w:type="spellEnd"/>
      <w:r w:rsidR="00BF4C42">
        <w:t xml:space="preserve"> VRR</w:t>
      </w:r>
      <w:ins w:id="210" w:author="Michael Chambers" w:date="2015-11-17T00:53:00Z">
        <w:r w:rsidR="003276FD">
          <w:t xml:space="preserve"> and a</w:t>
        </w:r>
      </w:ins>
      <w:del w:id="211" w:author="Michael Chambers" w:date="2015-11-17T00:52:00Z">
        <w:r w:rsidR="00BF4C42" w:rsidDel="003276FD">
          <w:delText>.</w:delText>
        </w:r>
      </w:del>
      <w:del w:id="212" w:author="Michael Chambers" w:date="2015-11-17T00:53:00Z">
        <w:r w:rsidR="00BF4C42" w:rsidDel="003276FD">
          <w:delText xml:space="preserve"> A</w:delText>
        </w:r>
      </w:del>
      <w:r w:rsidR="00BF4C42">
        <w:t xml:space="preserve"> weaker </w:t>
      </w:r>
      <w:proofErr w:type="spellStart"/>
      <w:r w:rsidR="00BF4C42">
        <w:t>Gro</w:t>
      </w:r>
      <w:proofErr w:type="spellEnd"/>
      <w:r w:rsidR="00BF4C42">
        <w:t xml:space="preserve"> peak </w:t>
      </w:r>
      <w:del w:id="213" w:author="Michael Chambers" w:date="2015-11-17T00:53:00Z">
        <w:r w:rsidR="00BF4C42" w:rsidDel="003276FD">
          <w:delText xml:space="preserve">is also observed </w:delText>
        </w:r>
      </w:del>
      <w:r w:rsidR="00BF4C42">
        <w:t>over</w:t>
      </w:r>
      <w:ins w:id="214" w:author="Michael Chambers" w:date="2015-11-17T00:53:00Z">
        <w:r w:rsidR="003276FD">
          <w:t>lapping</w:t>
        </w:r>
      </w:ins>
      <w:r w:rsidR="00BF4C42">
        <w:t xml:space="preserve"> the transcriptional start site, perhaps indicative of looping</w:t>
      </w:r>
      <w:ins w:id="215" w:author="Michael Chambers" w:date="2015-11-17T00:53:00Z">
        <w:r w:rsidR="003276FD">
          <w:t>.</w:t>
        </w:r>
      </w:ins>
      <w:del w:id="216"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502ED676"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w:t>
      </w:r>
      <w:proofErr w:type="gramStart"/>
      <w:r>
        <w:t>Cut, that</w:t>
      </w:r>
      <w:proofErr w:type="gramEnd"/>
      <w:r>
        <w:t xml:space="preserve"> </w:t>
      </w:r>
      <w:r w:rsidR="009E12A3">
        <w:t xml:space="preserve">could </w:t>
      </w:r>
      <w:r>
        <w:t>facilitate the association of Groucho with Dorsal, resulting in Groucho-mediated long-range repression</w:t>
      </w:r>
      <w:r w:rsidR="00527EF6">
        <w:t xml:space="preserve"> </w:t>
      </w:r>
      <w:r w:rsidR="00223495">
        <w:t>{Valentine,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r w:rsidR="00223495">
        <w:t>{</w:t>
      </w:r>
      <w:proofErr w:type="spellStart"/>
      <w:r w:rsidR="00223495">
        <w:t>Ratnaparkhi</w:t>
      </w:r>
      <w:proofErr w:type="spellEnd"/>
      <w:r w:rsidR="00223495">
        <w:t>, 2006 #3108}</w:t>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w:t>
      </w:r>
      <w:proofErr w:type="spellStart"/>
      <w:r w:rsidR="00DE06A4">
        <w:t>ChIP-seq</w:t>
      </w:r>
      <w:proofErr w:type="spellEnd"/>
      <w:r w:rsidR="00DE06A4">
        <w:t xml:space="preserve"> data, however, </w:t>
      </w:r>
      <w:r w:rsidR="00450A5B">
        <w:t>shows</w:t>
      </w:r>
      <w:r w:rsidR="00DE06A4">
        <w:t xml:space="preserve"> that that is not strictly the case.</w:t>
      </w:r>
      <w:r w:rsidR="006208EA">
        <w:t xml:space="preserve"> </w:t>
      </w:r>
    </w:p>
    <w:p w14:paraId="1F7B0B73" w14:textId="793E97E5"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217"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223495">
        <w:t>{</w:t>
      </w:r>
      <w:proofErr w:type="spellStart"/>
      <w:r w:rsidR="00223495">
        <w:t>Thisse</w:t>
      </w:r>
      <w:proofErr w:type="spellEnd"/>
      <w:r w:rsidR="00223495">
        <w:t>, 1987 #3109</w:t>
      </w:r>
      <w:ins w:id="218" w:author="Michael Chambers" w:date="2015-11-17T15:02:00Z">
        <w:r w:rsidR="00AA552A">
          <w:t>;</w:t>
        </w:r>
      </w:ins>
      <w:del w:id="219" w:author="Michael Chambers" w:date="2015-11-17T15:02:00Z">
        <w:r w:rsidR="00223495" w:rsidDel="00AA552A">
          <w:delText>}</w:delText>
        </w:r>
      </w:del>
      <w:del w:id="220" w:author="Michael Chambers" w:date="2015-11-17T00:54:00Z">
        <w:r w:rsidR="00607702" w:rsidDel="003276FD">
          <w:delText xml:space="preserve"> </w:delText>
        </w:r>
      </w:del>
      <w:del w:id="221" w:author="Michael Chambers" w:date="2015-11-17T15:02:00Z">
        <w:r w:rsidR="00223495" w:rsidDel="00AA552A">
          <w:delText>{</w:delText>
        </w:r>
      </w:del>
      <w:r w:rsidR="00223495">
        <w:t>Ip,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 xml:space="preserve">s </w:t>
      </w:r>
      <w:r w:rsidR="00E81D7E">
        <w:lastRenderedPageBreak/>
        <w:t>(VARs) in the 5’ flanking regions of these genes</w:t>
      </w:r>
      <w:r w:rsidR="00502DE8">
        <w:t xml:space="preserve"> </w:t>
      </w:r>
      <w:r w:rsidR="00223495">
        <w:t>{</w:t>
      </w:r>
      <w:proofErr w:type="spellStart"/>
      <w:r w:rsidR="00223495">
        <w:t>Ip</w:t>
      </w:r>
      <w:proofErr w:type="spellEnd"/>
      <w:r w:rsidR="00223495">
        <w:t>, 1992 #3110}</w:t>
      </w:r>
      <w:r w:rsidR="00502DE8">
        <w:t>.</w:t>
      </w:r>
      <w:r w:rsidR="00EC1F28">
        <w:t xml:space="preserve"> No role for Groucho has been </w:t>
      </w:r>
      <w:r w:rsidR="000315C8">
        <w:t>identified in the regulation of either gene.</w:t>
      </w:r>
      <w:r w:rsidR="00E81D7E">
        <w:t xml:space="preserve"> Surprisingly, however </w:t>
      </w:r>
      <w:proofErr w:type="spellStart"/>
      <w:r w:rsidR="00E81D7E">
        <w:t>Gro</w:t>
      </w:r>
      <w:proofErr w:type="spellEnd"/>
      <w:r w:rsidR="00E81D7E">
        <w:t xml:space="preserve"> binds the VARs</w:t>
      </w:r>
      <w:del w:id="222" w:author="Michael Chambers" w:date="2015-11-17T00:54:00Z">
        <w:r w:rsidR="00E81D7E" w:rsidDel="003276FD">
          <w:delText xml:space="preserve"> in </w:delText>
        </w:r>
      </w:del>
      <w:r w:rsidR="00E81D7E">
        <w:t xml:space="preserve"> </w:t>
      </w:r>
      <w:ins w:id="223" w:author="Michael Chambers" w:date="2015-11-17T00:54:00Z">
        <w:r w:rsidR="003276FD">
          <w:t>of</w:t>
        </w:r>
      </w:ins>
      <w:del w:id="224" w:author="Michael Chambers" w:date="2015-11-17T00:54:00Z">
        <w:r w:rsidR="00E81D7E" w:rsidDel="003276FD">
          <w:delText>in</w:delText>
        </w:r>
      </w:del>
      <w:r w:rsidR="00E81D7E">
        <w:t xml:space="preserve"> both genes in early embryos. We observe extensive </w:t>
      </w:r>
      <w:proofErr w:type="spellStart"/>
      <w:r w:rsidR="00E81D7E">
        <w:t>Gro</w:t>
      </w:r>
      <w:proofErr w:type="spellEnd"/>
      <w:r w:rsidR="00E81D7E">
        <w:t xml:space="preserve">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 xml:space="preserve">Thus, </w:t>
      </w:r>
      <w:proofErr w:type="spellStart"/>
      <w:r w:rsidR="00812CA0">
        <w:t>Gro</w:t>
      </w:r>
      <w:proofErr w:type="spellEnd"/>
      <w:r w:rsidR="00812CA0">
        <w:t xml:space="preserve"> recruitment may not be the critical step in converting Dorsal from an activator to a repressor.</w:t>
      </w:r>
    </w:p>
    <w:p w14:paraId="70CD014C" w14:textId="71562B31" w:rsidR="002F72B7" w:rsidRDefault="00554D96" w:rsidP="00812CA0">
      <w:pPr>
        <w:spacing w:line="480" w:lineRule="auto"/>
      </w:pPr>
      <w:r>
        <w:tab/>
      </w:r>
      <w:r w:rsidR="00812CA0">
        <w:t xml:space="preserve">To explore this question further, we looked more broadly at localization of </w:t>
      </w:r>
      <w:proofErr w:type="spellStart"/>
      <w:r w:rsidR="00812CA0">
        <w:t>Gro</w:t>
      </w:r>
      <w:proofErr w:type="spellEnd"/>
      <w:r w:rsidR="00812CA0">
        <w:t xml:space="preserve"> to Dorsal binding sites. These</w:t>
      </w:r>
      <w:r w:rsidR="00814814">
        <w:t xml:space="preserve"> sites can be subdivided into </w:t>
      </w:r>
      <w:r w:rsidR="00761DFB">
        <w:t>three</w:t>
      </w:r>
      <w:r w:rsidR="00814814">
        <w:t xml:space="preserve"> classes dependent on </w:t>
      </w:r>
      <w:r w:rsidR="00761DFB">
        <w:t xml:space="preserve">the resulting expression pattern of the regulated gene </w:t>
      </w:r>
      <w:r w:rsidR="00223495">
        <w:t>{</w:t>
      </w:r>
      <w:proofErr w:type="spellStart"/>
      <w:r w:rsidR="00223495">
        <w:t>Biemar</w:t>
      </w:r>
      <w:proofErr w:type="spellEnd"/>
      <w:r w:rsidR="00223495">
        <w:t>, 2006 #3116</w:t>
      </w:r>
      <w:ins w:id="225" w:author="Michael Chambers" w:date="2015-11-17T15:02:00Z">
        <w:r w:rsidR="00AA552A">
          <w:t>;</w:t>
        </w:r>
      </w:ins>
      <w:del w:id="226" w:author="Michael Chambers" w:date="2015-11-17T15:02:00Z">
        <w:r w:rsidR="00223495" w:rsidDel="00AA552A">
          <w:delText>}</w:delText>
        </w:r>
      </w:del>
      <w:del w:id="227" w:author="Michael Chambers" w:date="2015-11-17T00:54:00Z">
        <w:r w:rsidR="001C49D0" w:rsidDel="003276FD">
          <w:delText xml:space="preserve"> </w:delText>
        </w:r>
      </w:del>
      <w:del w:id="228" w:author="Michael Chambers" w:date="2015-11-17T15:02:00Z">
        <w:r w:rsidR="00223495" w:rsidDel="00AA552A">
          <w:delText>{</w:delText>
        </w:r>
      </w:del>
      <w:r w:rsidR="00223495">
        <w:t>Zeitlinger,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229" w:author="Michael Chambers" w:date="2015-11-17T00:55:00Z">
        <w:r w:rsidR="005D1A03" w:rsidDel="003276FD">
          <w:delText>form observation of the</w:delText>
        </w:r>
      </w:del>
      <w:ins w:id="230" w:author="Michael Chambers" w:date="2015-11-17T00:55:00Z">
        <w:r w:rsidR="003276FD">
          <w:t>at</w:t>
        </w:r>
      </w:ins>
      <w:r w:rsidR="005D1A03">
        <w:t xml:space="preserve"> </w:t>
      </w:r>
      <w:r w:rsidR="005D1A03" w:rsidRPr="00124DFE">
        <w:rPr>
          <w:i/>
          <w:rPrChange w:id="231" w:author="Albert Courey" w:date="2015-11-16T15:26:00Z">
            <w:rPr/>
          </w:rPrChange>
        </w:rPr>
        <w:t>snail</w:t>
      </w:r>
      <w:r w:rsidR="005D1A03">
        <w:t xml:space="preserve"> and </w:t>
      </w:r>
      <w:r w:rsidR="005D1A03" w:rsidRPr="00124DFE">
        <w:rPr>
          <w:i/>
          <w:rPrChange w:id="232" w:author="Albert Courey" w:date="2015-11-16T15:26:00Z">
            <w:rPr/>
          </w:rPrChange>
        </w:rPr>
        <w:t>twist</w:t>
      </w:r>
      <w:r w:rsidR="005D1A03">
        <w:t xml:space="preserve"> VARs, Groucho is not restricted to the class III sites</w:t>
      </w:r>
      <w:del w:id="233"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w:t>
      </w:r>
      <w:proofErr w:type="gramStart"/>
      <w:r w:rsidR="00CA10C2">
        <w:t>Dorsal</w:t>
      </w:r>
      <w:proofErr w:type="gramEnd"/>
      <w:r w:rsidR="00CA10C2">
        <w:t xml:space="preserve">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B974469" w:rsidR="00975FD7" w:rsidRPr="00E34733" w:rsidRDefault="00C26DA5" w:rsidP="00D67447">
      <w:pPr>
        <w:spacing w:line="480" w:lineRule="auto"/>
        <w:ind w:firstLine="720"/>
      </w:pPr>
      <w:r>
        <w:lastRenderedPageBreak/>
        <w:t>As Groucho requires additional factors to facilitate interaction with Dorsal</w:t>
      </w:r>
      <w:r w:rsidR="00975FD7">
        <w:t xml:space="preserve">, we calculated the combinatorial overlap of each Groucho binding segment with the binding patterns of 25 transcription factors derived from 2 – 4 </w:t>
      </w:r>
      <w:proofErr w:type="spellStart"/>
      <w:r w:rsidR="00975FD7">
        <w:t>hr</w:t>
      </w:r>
      <w:proofErr w:type="spellEnd"/>
      <w:r w:rsidR="00975FD7">
        <w:t xml:space="preserve"> embryos </w:t>
      </w:r>
      <w:r w:rsidR="00223495">
        <w:t>{MacArthur, 2009 #6}</w:t>
      </w:r>
      <w:r w:rsidR="00975FD7">
        <w:t xml:space="preserve">.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The first class is characterized by extensive</w:t>
      </w:r>
      <w:del w:id="234" w:author="Michael Chambers" w:date="2015-11-17T00:56:00Z">
        <w:r w:rsidR="00975FD7" w:rsidDel="003276FD">
          <w:delText>,</w:delText>
        </w:r>
      </w:del>
      <w:r w:rsidR="00975FD7">
        <w:t xml:space="preserve"> overlap with six factors: Dorsal, </w:t>
      </w:r>
      <w:proofErr w:type="spellStart"/>
      <w:r w:rsidR="00975FD7">
        <w:t>Dichaete</w:t>
      </w:r>
      <w:proofErr w:type="spellEnd"/>
      <w:r w:rsidR="00975FD7">
        <w:t xml:space="preserve">, Medea, Twist, Daughterless, and </w:t>
      </w:r>
      <w:proofErr w:type="spellStart"/>
      <w:r w:rsidR="00975FD7">
        <w:t>Kruppel</w:t>
      </w:r>
      <w:proofErr w:type="spellEnd"/>
      <w:r w:rsidR="00975FD7">
        <w:t xml:space="preserve">, and </w:t>
      </w:r>
      <w:ins w:id="235" w:author="Michael Chambers" w:date="2015-11-17T00:56:00Z">
        <w:r w:rsidR="003276FD">
          <w:t xml:space="preserve">a </w:t>
        </w:r>
      </w:ins>
      <w:r w:rsidR="00975FD7">
        <w:t xml:space="preserve">lesser degrees of overlap with </w:t>
      </w:r>
      <w:del w:id="236" w:author="Michael Chambers" w:date="2015-11-17T00:56:00Z">
        <w:r w:rsidR="00975FD7" w:rsidDel="003276FD">
          <w:delText xml:space="preserve">one or more </w:delText>
        </w:r>
      </w:del>
      <w:r w:rsidR="00975FD7">
        <w:t>additional assayed factor</w:t>
      </w:r>
      <w:ins w:id="237" w:author="Michael Chambers" w:date="2015-11-17T00:56:00Z">
        <w:r w:rsidR="003276FD">
          <w:t>s</w:t>
        </w:r>
      </w:ins>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r w:rsidR="00223495">
        <w:t>{</w:t>
      </w:r>
      <w:proofErr w:type="spellStart"/>
      <w:r w:rsidR="00223495">
        <w:t>Mannervik</w:t>
      </w:r>
      <w:proofErr w:type="spellEnd"/>
      <w:r w:rsidR="00223495">
        <w:t>, 2014 #2280}</w:t>
      </w:r>
      <w:r w:rsidR="00975FD7">
        <w:t xml:space="preserve">.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 xml:space="preserve">genome </w:t>
      </w:r>
      <w:r w:rsidR="00223495">
        <w:t>{Adams, 2000 #3120}</w:t>
      </w:r>
      <w:r w:rsidR="00975FD7">
        <w:t>,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12307459" w:rsidR="00A30785" w:rsidRDefault="003763E7" w:rsidP="00BA12A8">
      <w:pPr>
        <w:spacing w:line="480" w:lineRule="auto"/>
        <w:ind w:firstLine="720"/>
      </w:pPr>
      <w:r>
        <w:lastRenderedPageBreak/>
        <w:t>To</w:t>
      </w:r>
      <w:r w:rsidR="00631114">
        <w:t xml:space="preserve"> incorporate our picture of Groucho binding into a framework of Groucho-mediated </w:t>
      </w:r>
      <w:r w:rsidR="00F73A0E">
        <w:t>repression</w:t>
      </w:r>
      <w:r w:rsidR="00A30785">
        <w:t xml:space="preserve">, we analyzed the </w:t>
      </w:r>
      <w:proofErr w:type="spellStart"/>
      <w:r w:rsidR="00A30785">
        <w:t>transcriptomes</w:t>
      </w:r>
      <w:proofErr w:type="spellEnd"/>
      <w:r w:rsidR="00A30785">
        <w:t xml:space="preserve"> of staged embryos </w:t>
      </w:r>
      <w:r w:rsidR="009D5C49">
        <w:t>expressing multiple dosages of Groucho</w:t>
      </w:r>
      <w:r w:rsidR="00A30785">
        <w:t>. These included fly lines maternally overexpressing Groucho</w:t>
      </w:r>
      <w:r w:rsidR="00555693">
        <w:t xml:space="preserve"> at two levels,</w:t>
      </w:r>
      <w:r w:rsidR="00A30785">
        <w:t xml:space="preserve"> </w:t>
      </w:r>
      <w:ins w:id="238"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r w:rsidR="00223495">
        <w:t>{</w:t>
      </w:r>
      <w:proofErr w:type="spellStart"/>
      <w:r w:rsidR="00223495">
        <w:t>Turki-Judeh</w:t>
      </w:r>
      <w:proofErr w:type="spellEnd"/>
      <w:r w:rsidR="00223495">
        <w:t>, 2012 #2966}</w:t>
      </w:r>
      <w:r w:rsidR="00A30785">
        <w:t xml:space="preserve">. </w:t>
      </w:r>
      <w:r w:rsidR="0057687B">
        <w:t>Overexpression of a deletion variant of Groucho lacking the SP domain was found to result in faulty targeting and ectopic repression of multiple non-Groucho target genes</w:t>
      </w:r>
      <w:ins w:id="239" w:author="Michael Chambers" w:date="2015-11-17T15:02:00Z">
        <w:r w:rsidR="00AA552A">
          <w:t xml:space="preserve"> </w:t>
        </w:r>
      </w:ins>
      <w:ins w:id="240" w:author="Michael Chambers" w:date="2015-11-17T15:20:00Z">
        <w:r w:rsidR="003A6C4D">
          <w:t>t</w:t>
        </w:r>
      </w:ins>
      <w:bookmarkStart w:id="241" w:name="_GoBack"/>
      <w:bookmarkEnd w:id="241"/>
      <w:del w:id="242" w:author="Michael Chambers" w:date="2015-11-17T00:58:00Z">
        <w:r w:rsidR="0057687B" w:rsidDel="003276FD">
          <w:delText xml:space="preserve"> </w:delText>
        </w:r>
      </w:del>
      <w:r w:rsidR="00223495">
        <w:t>{</w:t>
      </w:r>
      <w:proofErr w:type="spellStart"/>
      <w:r w:rsidR="00223495">
        <w:t>Turki-Judeh</w:t>
      </w:r>
      <w:proofErr w:type="spellEnd"/>
      <w:r w:rsidR="00223495">
        <w:t>, 2012 #2966}</w:t>
      </w:r>
      <w:r w:rsidR="0057687B">
        <w:t>, a trend that we sought to investigate on a genome-wide scale</w:t>
      </w:r>
      <w:ins w:id="243" w:author="Michael Chambers" w:date="2015-11-17T00:58:00Z">
        <w:r w:rsidR="003276FD">
          <w:t xml:space="preserve"> </w:t>
        </w:r>
      </w:ins>
      <w:r w:rsidR="00223495">
        <w:t>{</w:t>
      </w:r>
      <w:proofErr w:type="spellStart"/>
      <w:r w:rsidR="00223495">
        <w:t>Turki-Judeh</w:t>
      </w:r>
      <w:proofErr w:type="spellEnd"/>
      <w:r w:rsidR="00223495">
        <w:t>, 2012 #2966}</w:t>
      </w:r>
      <w:r w:rsidR="0057687B">
        <w:t xml:space="preserve">. </w:t>
      </w:r>
      <w:r w:rsidR="00A30785">
        <w:t xml:space="preserve">Additionally, we analyzed the </w:t>
      </w:r>
      <w:proofErr w:type="spellStart"/>
      <w:r w:rsidR="00A30785">
        <w:t>transcriptome</w:t>
      </w:r>
      <w:proofErr w:type="spellEnd"/>
      <w:r w:rsidR="00A30785">
        <w:t xml:space="preserve"> of embryos </w:t>
      </w:r>
      <w:r w:rsidR="00555693">
        <w:t xml:space="preserve">lacking </w:t>
      </w:r>
      <w:proofErr w:type="gramStart"/>
      <w:r w:rsidR="00555693">
        <w:t>maternally-contributed</w:t>
      </w:r>
      <w:proofErr w:type="gramEnd"/>
      <w:r w:rsidR="00555693">
        <w:t xml:space="preserve">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w:t>
      </w:r>
      <w:r w:rsidR="00223495">
        <w:t>{Jennings, 2007 #2990}</w:t>
      </w:r>
      <w:r w:rsidR="008545FD">
        <w:t xml:space="preserve">.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w:t>
      </w:r>
      <w:ins w:id="244"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 xml:space="preserve">Analysis of </w:t>
      </w:r>
      <w:proofErr w:type="spellStart"/>
      <w:r w:rsidR="00306543">
        <w:t>Gro</w:t>
      </w:r>
      <w:proofErr w:type="spellEnd"/>
      <w:r w:rsidR="00306543">
        <w:t xml:space="preserve"> transcript levels across samples at each </w:t>
      </w:r>
      <w:proofErr w:type="spellStart"/>
      <w:r w:rsidR="00306543">
        <w:t>timepoint</w:t>
      </w:r>
      <w:proofErr w:type="spellEnd"/>
      <w:r w:rsidR="00306543">
        <w:t xml:space="preserve"> confirms overexpressing lines accumulated increased transcript levels, with the effect being greatest at the first </w:t>
      </w:r>
      <w:proofErr w:type="spellStart"/>
      <w:r w:rsidR="00306543">
        <w:t>timepoint</w:t>
      </w:r>
      <w:proofErr w:type="spellEnd"/>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w:t>
      </w:r>
      <w:proofErr w:type="spellStart"/>
      <w:r w:rsidR="00E531E1">
        <w:t>timepoints</w:t>
      </w:r>
      <w:proofErr w:type="spellEnd"/>
      <w:r w:rsidR="00E531E1">
        <w:t xml:space="preserve">, but does not fully return to wild-type levels over the time span analyzed. </w:t>
      </w:r>
      <w:r w:rsidR="00306543">
        <w:t xml:space="preserve">Groucho loss-of-function embryos failed to accumulate </w:t>
      </w:r>
      <w:proofErr w:type="spellStart"/>
      <w:r w:rsidR="00306543">
        <w:t>Gro</w:t>
      </w:r>
      <w:proofErr w:type="spellEnd"/>
      <w:r w:rsidR="00306543">
        <w:t xml:space="preserve"> transcripts to any significant degree across all </w:t>
      </w:r>
      <w:proofErr w:type="spellStart"/>
      <w:r w:rsidR="00306543">
        <w:t>timepoints</w:t>
      </w:r>
      <w:proofErr w:type="spellEnd"/>
      <w:r w:rsidR="00306543">
        <w:t xml:space="preserve">. Wild-type embryos exhibit the </w:t>
      </w:r>
      <w:r w:rsidR="00A15868">
        <w:t>expected</w:t>
      </w:r>
      <w:r w:rsidR="00306543">
        <w:t xml:space="preserve"> pattern of initially </w:t>
      </w:r>
      <w:r w:rsidR="00306543">
        <w:lastRenderedPageBreak/>
        <w:t xml:space="preserve">high levels of </w:t>
      </w:r>
      <w:proofErr w:type="gramStart"/>
      <w:r w:rsidR="00306543">
        <w:t>maternally-deposited</w:t>
      </w:r>
      <w:proofErr w:type="gramEnd"/>
      <w:r w:rsidR="00306543">
        <w:t xml:space="preserve">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t>Clustering of RNA-</w:t>
      </w:r>
      <w:proofErr w:type="spellStart"/>
      <w:r>
        <w:t>seq</w:t>
      </w:r>
      <w:proofErr w:type="spellEnd"/>
      <w:r>
        <w:t xml:space="preserve"> </w:t>
      </w:r>
      <w:r w:rsidR="00A15868">
        <w:t>profiles</w:t>
      </w:r>
      <w:r>
        <w:t xml:space="preserve"> </w:t>
      </w:r>
      <w:r w:rsidR="00E531E1">
        <w:t xml:space="preserve">by similarity </w:t>
      </w:r>
      <w:r>
        <w:t xml:space="preserve">reveals the </w:t>
      </w:r>
      <w:proofErr w:type="spellStart"/>
      <w:r>
        <w:t>transcriptomes</w:t>
      </w:r>
      <w:proofErr w:type="spellEnd"/>
      <w:r>
        <w:t xml:space="preserve"> cluster </w:t>
      </w:r>
      <w:r w:rsidR="00A15868">
        <w:t xml:space="preserve">first </w:t>
      </w:r>
      <w:r>
        <w:t xml:space="preserve">by </w:t>
      </w:r>
      <w:proofErr w:type="spellStart"/>
      <w:r>
        <w:t>timepoint</w:t>
      </w:r>
      <w:proofErr w:type="spellEnd"/>
      <w:r>
        <w:t>, then by Groucho dosage</w:t>
      </w:r>
      <w:r w:rsidR="00DC538D">
        <w:t xml:space="preserve"> (Fig 2-1</w:t>
      </w:r>
      <w:r w:rsidR="00CA4F52">
        <w:t>8</w:t>
      </w:r>
      <w:r w:rsidR="00F034D8">
        <w:t>)</w:t>
      </w:r>
      <w:r>
        <w:t>.</w:t>
      </w:r>
      <w:r w:rsidR="00F034D8">
        <w:t xml:space="preserve"> Groucho loss-of-function samples segregate well from </w:t>
      </w:r>
      <w:proofErr w:type="gramStart"/>
      <w:r w:rsidR="00F034D8">
        <w:t>wild-type</w:t>
      </w:r>
      <w:proofErr w:type="gramEnd"/>
      <w:r w:rsidR="00F034D8">
        <w:t xml:space="preserve"> and overexpression samples, while cluster discrimination between wild-type and overexpression is relatively weak, indicating that loss-of-function embryos exhibit a greater degree of </w:t>
      </w:r>
      <w:proofErr w:type="spellStart"/>
      <w:r w:rsidR="00F034D8">
        <w:t>transcriptome</w:t>
      </w:r>
      <w:proofErr w:type="spellEnd"/>
      <w:r w:rsidR="00F034D8">
        <w:t xml:space="preserve"> deviation from all other samples</w:t>
      </w:r>
      <w:del w:id="245"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w:t>
      </w:r>
      <w:proofErr w:type="spellStart"/>
      <w:r w:rsidR="00F034D8">
        <w:t>timepoints</w:t>
      </w:r>
      <w:proofErr w:type="spellEnd"/>
      <w:r w:rsidR="00F034D8">
        <w:t xml:space="preserve"> cluster independently from all other samples at those </w:t>
      </w:r>
      <w:r w:rsidR="00A15868">
        <w:t xml:space="preserve">two </w:t>
      </w:r>
      <w:proofErr w:type="spellStart"/>
      <w:r w:rsidR="00A15868">
        <w:t>timepoints</w:t>
      </w:r>
      <w:proofErr w:type="spellEnd"/>
      <w:r w:rsidR="00A15868">
        <w:t xml:space="preserve">,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w:t>
      </w:r>
      <w:proofErr w:type="spellStart"/>
      <w:r>
        <w:t>transcriptome</w:t>
      </w:r>
      <w:proofErr w:type="spellEnd"/>
      <w:r>
        <w:t xml:space="preserv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w:t>
      </w:r>
      <w:proofErr w:type="spellStart"/>
      <w:r w:rsidR="006F1624">
        <w:t>Gro</w:t>
      </w:r>
      <w:proofErr w:type="spellEnd"/>
      <w:r w:rsidR="006F1624">
        <w:t xml:space="preserve">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 xml:space="preserve">Comparison of the overexpression lines with the wild-type embryos shows that while these samples exhibit overall high similarity at early </w:t>
      </w:r>
      <w:proofErr w:type="spellStart"/>
      <w:r w:rsidR="004F14EE">
        <w:t>timepoints</w:t>
      </w:r>
      <w:proofErr w:type="spellEnd"/>
      <w:r w:rsidR="004F14EE">
        <w:t xml:space="preserve"> (upper-left cluster), overexpression samples grow increasingly distinct from wild-type over time, as can </w:t>
      </w:r>
      <w:r w:rsidR="004F14EE">
        <w:lastRenderedPageBreak/>
        <w:t>be seen by the divergence of these points from the wild-type sample (in red)</w:t>
      </w:r>
      <w:ins w:id="246" w:author="Michael Chambers" w:date="2015-11-17T01:03:00Z">
        <w:r w:rsidR="00CA6AE5">
          <w:t xml:space="preserve">, despite the </w:t>
        </w:r>
      </w:ins>
      <w:ins w:id="247" w:author="Michael Chambers" w:date="2015-11-17T01:04:00Z">
        <w:r w:rsidR="00CA6AE5">
          <w:t xml:space="preserve">diminished difference of </w:t>
        </w:r>
        <w:proofErr w:type="spellStart"/>
        <w:r w:rsidR="00CA6AE5">
          <w:t>Gro</w:t>
        </w:r>
        <w:proofErr w:type="spellEnd"/>
        <w:r w:rsidR="00CA6AE5">
          <w:t xml:space="preserve"> transcript levels at later time points. </w:t>
        </w:r>
      </w:ins>
      <w:del w:id="248" w:author="Michael Chambers" w:date="2015-11-17T01:04:00Z">
        <w:r w:rsidR="004F14EE" w:rsidDel="00CA6AE5">
          <w:delText>.</w:delText>
        </w:r>
      </w:del>
      <w:del w:id="249"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250"/>
      <w:proofErr w:type="spellStart"/>
      <w:r w:rsidR="00E67908">
        <w:t>timepoint</w:t>
      </w:r>
      <w:commentRangeEnd w:id="250"/>
      <w:proofErr w:type="spellEnd"/>
      <w:r w:rsidR="00071D1D">
        <w:rPr>
          <w:rStyle w:val="CommentReference"/>
        </w:rPr>
        <w:commentReference w:id="250"/>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w:t>
      </w:r>
      <w:proofErr w:type="spellStart"/>
      <w:r w:rsidR="00FD7F1A">
        <w:t>Gro</w:t>
      </w:r>
      <w:proofErr w:type="spellEnd"/>
      <w:r w:rsidR="00FD7F1A">
        <w:t xml:space="preserve"> overexpression lines reveals significant correlation between activation </w:t>
      </w:r>
      <w:proofErr w:type="gramStart"/>
      <w:r w:rsidR="00FD7F1A">
        <w:t>or</w:t>
      </w:r>
      <w:proofErr w:type="gramEnd"/>
      <w:r w:rsidR="00FD7F1A">
        <w:t xml:space="preserve"> repression </w:t>
      </w:r>
      <w:r w:rsidR="00973604">
        <w:t>of genes regardless of Groucho dosage</w:t>
      </w:r>
      <w:r w:rsidR="00FD7F1A">
        <w:t>, with this effect holding ac</w:t>
      </w:r>
      <w:r w:rsidR="00DC538D">
        <w:t xml:space="preserve">ross all </w:t>
      </w:r>
      <w:proofErr w:type="spellStart"/>
      <w:r w:rsidR="00DC538D">
        <w:t>timepoints</w:t>
      </w:r>
      <w:proofErr w:type="spellEnd"/>
      <w:r w:rsidR="00DC538D">
        <w:t xml:space="preserve">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251" w:author="Michael Chambers" w:date="2015-11-17T01:05:00Z">
        <w:r w:rsidDel="00CA6AE5">
          <w:delText xml:space="preserve">enhancer </w:delText>
        </w:r>
      </w:del>
      <w:ins w:id="252" w:author="Michael Chambers" w:date="2015-11-17T01:05:00Z">
        <w:r w:rsidR="00CA6AE5">
          <w:t xml:space="preserve">regulatory </w:t>
        </w:r>
      </w:ins>
      <w:r>
        <w:t>regions.</w:t>
      </w:r>
      <w:r w:rsidR="00FD7F1A">
        <w:t xml:space="preserve"> In order to reduce the inclusion of these secondary effects in our determination of </w:t>
      </w:r>
      <w:proofErr w:type="spellStart"/>
      <w:r w:rsidR="00FD7F1A">
        <w:t>Gro</w:t>
      </w:r>
      <w:proofErr w:type="spellEnd"/>
      <w:r w:rsidR="00FD7F1A">
        <w:t xml:space="preserve">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53" w:author="Michael Chambers" w:date="2015-11-17T01:06:00Z">
        <w:r w:rsidR="00037E5A" w:rsidDel="00CA6AE5">
          <w:delText>the closest feature to a significant Groucho binding region</w:delText>
        </w:r>
      </w:del>
      <w:ins w:id="254" w:author="Michael Chambers" w:date="2015-11-17T01:06:00Z">
        <w:r w:rsidR="00CA6AE5">
          <w:t xml:space="preserve">bound by </w:t>
        </w:r>
        <w:proofErr w:type="spellStart"/>
        <w:r w:rsidR="00CA6AE5">
          <w:t>Gro</w:t>
        </w:r>
        <w:proofErr w:type="spellEnd"/>
        <w:r w:rsidR="00CA6AE5">
          <w:t xml:space="preserve"> internally or in adjacent </w:t>
        </w:r>
        <w:proofErr w:type="spellStart"/>
        <w:r w:rsidR="00CA6AE5">
          <w:t>intergenic</w:t>
        </w:r>
        <w:proofErr w:type="spellEnd"/>
        <w:r w:rsidR="00CA6AE5">
          <w:t xml:space="preserve"> space</w:t>
        </w:r>
      </w:ins>
      <w:r w:rsidR="00037E5A">
        <w:t xml:space="preserve">. Both </w:t>
      </w:r>
      <w:r w:rsidR="00037E5A">
        <w:lastRenderedPageBreak/>
        <w:t xml:space="preserve">sources of data are noisy by nature, as secondary effects could account for the dosage response and Groucho can regulate genes from regulatory regions many </w:t>
      </w:r>
      <w:proofErr w:type="spellStart"/>
      <w:r w:rsidR="00037E5A">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w:t>
      </w:r>
      <w:proofErr w:type="spellStart"/>
      <w:r w:rsidR="001B6D64">
        <w:t>Gro</w:t>
      </w:r>
      <w:proofErr w:type="spellEnd"/>
      <w:r w:rsidR="001B6D64">
        <w:t xml:space="preserve"> </w:t>
      </w:r>
      <w:r w:rsidR="00FD7F1A">
        <w:t xml:space="preserve">overexpression lines (i.e. up-regulated under conditions of lowered </w:t>
      </w:r>
      <w:proofErr w:type="spellStart"/>
      <w:r w:rsidR="00FD7F1A">
        <w:t>Gro</w:t>
      </w:r>
      <w:proofErr w:type="spellEnd"/>
      <w:r w:rsidR="00FD7F1A">
        <w:t xml:space="preserve"> dosage and down-regulated under increased dosage, or vice-versa). This results in a significant restriction of the effected gene l</w:t>
      </w:r>
      <w:r w:rsidR="00DC53DC">
        <w:t xml:space="preserve">ist at each </w:t>
      </w:r>
      <w:proofErr w:type="spellStart"/>
      <w:r w:rsidR="00DC53DC">
        <w:t>timepoint</w:t>
      </w:r>
      <w:proofErr w:type="spellEnd"/>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w:t>
      </w:r>
      <w:proofErr w:type="spellStart"/>
      <w:r w:rsidR="00FD7F1A">
        <w:t>ChIP</w:t>
      </w:r>
      <w:proofErr w:type="spellEnd"/>
      <w:r w:rsidR="00FD7F1A">
        <w:t xml:space="preserve">-seq. The resulting gene list </w:t>
      </w:r>
      <w:r w:rsidR="00E408C1">
        <w:t xml:space="preserve">is significantly reduced, consisting of </w:t>
      </w:r>
      <w:r w:rsidR="003E4050">
        <w:t xml:space="preserve">248 genes, of which 151 are </w:t>
      </w:r>
      <w:del w:id="255" w:author="Michael Chambers" w:date="2015-11-17T01:07:00Z">
        <w:r w:rsidR="003E4050" w:rsidDel="00CA6AE5">
          <w:delText xml:space="preserve">common </w:delText>
        </w:r>
      </w:del>
      <w:ins w:id="256" w:author="Michael Chambers" w:date="2015-11-17T01:07:00Z">
        <w:r w:rsidR="00CA6AE5">
          <w:t xml:space="preserve">identified by comparisons of </w:t>
        </w:r>
      </w:ins>
      <w:del w:id="257" w:author="Michael Chambers" w:date="2015-11-17T01:07:00Z">
        <w:r w:rsidR="003E4050" w:rsidDel="00CA6AE5">
          <w:delText xml:space="preserve">between the </w:delText>
        </w:r>
        <w:r w:rsidR="002121BA" w:rsidDel="00CA6AE5">
          <w:delText>two</w:delText>
        </w:r>
      </w:del>
      <w:ins w:id="258" w:author="Michael Chambers" w:date="2015-11-17T01:07:00Z">
        <w:r w:rsidR="00CA6AE5">
          <w:t>both</w:t>
        </w:r>
      </w:ins>
      <w:r w:rsidR="002121BA">
        <w:t xml:space="preserve"> full-length</w:t>
      </w:r>
      <w:r w:rsidR="003E4050">
        <w:t xml:space="preserve"> </w:t>
      </w:r>
      <w:proofErr w:type="spellStart"/>
      <w:r w:rsidR="003E4050">
        <w:t>G</w:t>
      </w:r>
      <w:r w:rsidR="00DC53DC">
        <w:t>r</w:t>
      </w:r>
      <w:r w:rsidR="00DC538D">
        <w:t>o</w:t>
      </w:r>
      <w:proofErr w:type="spellEnd"/>
      <w:r w:rsidR="00DC538D">
        <w:t xml:space="preserve"> overexpression lines</w:t>
      </w:r>
      <w:r w:rsidR="00063ECE">
        <w:t xml:space="preserve"> </w:t>
      </w:r>
      <w:del w:id="259"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3A0249D0"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ins w:id="260" w:author="Michael Chambers" w:date="2015-11-17T01:08:00Z">
        <w:r w:rsidR="00CA6AE5">
          <w:t xml:space="preserve">by </w:t>
        </w:r>
      </w:ins>
      <w:r>
        <w:t>incorporating</w:t>
      </w:r>
      <w:r w:rsidR="00B71A99">
        <w:t xml:space="preserve"> CBP </w:t>
      </w:r>
      <w:proofErr w:type="spellStart"/>
      <w:r w:rsidR="00B71A99">
        <w:t>ChIP-seq</w:t>
      </w:r>
      <w:proofErr w:type="spellEnd"/>
      <w:r w:rsidR="00B71A99">
        <w:t xml:space="preserve"> data and </w:t>
      </w:r>
      <w:r>
        <w:t xml:space="preserve">a </w:t>
      </w:r>
      <w:r w:rsidR="00B71A99">
        <w:t xml:space="preserve">measurement of a mutant CBP </w:t>
      </w:r>
      <w:proofErr w:type="spellStart"/>
      <w:r w:rsidR="00B71A99">
        <w:t>transcriptome</w:t>
      </w:r>
      <w:proofErr w:type="spellEnd"/>
      <w:r w:rsidR="00B71A99">
        <w:t xml:space="preserve"> </w:t>
      </w:r>
      <w:r w:rsidR="00223495">
        <w:t>{</w:t>
      </w:r>
      <w:proofErr w:type="spellStart"/>
      <w:r w:rsidR="00223495">
        <w:t>Holmqvist</w:t>
      </w:r>
      <w:proofErr w:type="spellEnd"/>
      <w:r w:rsidR="00223495">
        <w:t>, 2012 #3115}</w:t>
      </w:r>
      <w:r w:rsidR="00B71A99">
        <w:t xml:space="preserve">. </w:t>
      </w:r>
      <w:r>
        <w:t xml:space="preserve">Similar methodologies have been utilized to integrate </w:t>
      </w:r>
      <w:r w:rsidR="00DD5A36">
        <w:t xml:space="preserve">transcription factor binding and expression data in other contexts </w:t>
      </w:r>
      <w:r w:rsidR="00223495">
        <w:t>{Wang, 2013 #2256}</w:t>
      </w:r>
      <w:r w:rsidR="00DD5A36">
        <w:t xml:space="preserve">. </w:t>
      </w:r>
      <w:r>
        <w:t xml:space="preserve"> We modified this method to </w:t>
      </w:r>
      <w:r>
        <w:lastRenderedPageBreak/>
        <w:t xml:space="preserve">allow for greater contribution of more distant binding to a gene’s score. </w:t>
      </w:r>
      <w:r w:rsidR="00B71A99">
        <w:t>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xml:space="preserve">). The inflection point of the resulting response curves can than </w:t>
      </w:r>
      <w:proofErr w:type="gramStart"/>
      <w:r w:rsidR="004A61A7">
        <w:t>be</w:t>
      </w:r>
      <w:proofErr w:type="gramEnd"/>
      <w:r w:rsidR="004A61A7">
        <w:t xml:space="preserv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w:t>
      </w:r>
      <w:proofErr w:type="spellStart"/>
      <w:r w:rsidR="00083D33">
        <w:t>timepoints</w:t>
      </w:r>
      <w:proofErr w:type="spellEnd"/>
      <w:r w:rsidR="00083D33">
        <w:t xml:space="preserve">.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63E6F3DE"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223495">
        <w:t>{Villanueva, 2011 #1659}</w:t>
      </w:r>
      <w:r w:rsidR="004314D5">
        <w:t xml:space="preserve">. Additionally, </w:t>
      </w:r>
      <w:proofErr w:type="spellStart"/>
      <w:r w:rsidR="004314D5">
        <w:t>CtBP</w:t>
      </w:r>
      <w:proofErr w:type="spellEnd"/>
      <w:r w:rsidR="000514F0">
        <w:t xml:space="preserve">, a canonical, short-range </w:t>
      </w:r>
      <w:r w:rsidR="000514F0">
        <w:rPr>
          <w:i/>
        </w:rPr>
        <w:t xml:space="preserve">Drosophila </w:t>
      </w:r>
      <w:proofErr w:type="spellStart"/>
      <w:r w:rsidR="00D74350">
        <w:t>co</w:t>
      </w:r>
      <w:r w:rsidR="000514F0">
        <w:t>repressor</w:t>
      </w:r>
      <w:proofErr w:type="spellEnd"/>
      <w:r w:rsidR="000514F0">
        <w:t xml:space="preserve">,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223495">
        <w:t>{</w:t>
      </w:r>
      <w:proofErr w:type="spellStart"/>
      <w:r w:rsidR="00223495">
        <w:t>Bhambhani</w:t>
      </w:r>
      <w:proofErr w:type="spellEnd"/>
      <w:r w:rsidR="00223495">
        <w:t>,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61" w:author="Michael Chambers" w:date="2015-11-17T01:10:00Z">
        <w:r w:rsidR="00B0003E" w:rsidDel="00CA6AE5">
          <w:delText xml:space="preserve">activated </w:delText>
        </w:r>
      </w:del>
      <w:proofErr w:type="gramStart"/>
      <w:ins w:id="262" w:author="Michael Chambers" w:date="2015-11-17T01:10:00Z">
        <w:r w:rsidR="00CA6AE5">
          <w:t>up-regulated</w:t>
        </w:r>
        <w:proofErr w:type="gramEnd"/>
        <w:r w:rsidR="00CA6AE5">
          <w:t xml:space="preserve"> </w:t>
        </w:r>
      </w:ins>
      <w:r w:rsidR="00B0003E">
        <w:t xml:space="preserve">in either overexpression line compared to </w:t>
      </w:r>
      <w:r w:rsidR="00B0003E">
        <w:lastRenderedPageBreak/>
        <w:t>repressed genes.</w:t>
      </w:r>
      <w:del w:id="263"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high Groucho occupancy is only 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64" w:author="Michael Chambers" w:date="2015-11-17T01:10:00Z">
        <w:r w:rsidR="004E4311" w:rsidDel="00F76146">
          <w:delText>in gene activation</w:delText>
        </w:r>
      </w:del>
      <w:ins w:id="265" w:author="Michael Chambers" w:date="2015-11-17T01:10:00Z">
        <w:r w:rsidR="00F76146">
          <w:t xml:space="preserve">as a </w:t>
        </w:r>
        <w:proofErr w:type="spellStart"/>
        <w:r w:rsidR="00F76146">
          <w:t>coactivator</w:t>
        </w:r>
      </w:ins>
      <w:proofErr w:type="spellEnd"/>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66" w:author="Michael Chambers" w:date="2015-11-17T01:10:00Z">
        <w:r w:rsidR="00523A14">
          <w:t>ied</w:t>
        </w:r>
      </w:ins>
      <w:del w:id="267" w:author="Michael Chambers" w:date="2015-11-17T01:10:00Z">
        <w:r w:rsidDel="00523A14">
          <w:delText>y</w:delText>
        </w:r>
      </w:del>
      <w:r>
        <w:t xml:space="preserve"> 351 potential Groucho target genes across all </w:t>
      </w:r>
      <w:proofErr w:type="spellStart"/>
      <w:r>
        <w:t>timepoints</w:t>
      </w:r>
      <w:proofErr w:type="spellEnd"/>
      <w:r>
        <w:t xml:space="preserve">. Of these, </w:t>
      </w:r>
      <w:del w:id="268"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w:t>
      </w:r>
      <w:proofErr w:type="spellStart"/>
      <w:r>
        <w:t>hypergeometric</w:t>
      </w:r>
      <w:proofErr w:type="spellEnd"/>
      <w:r>
        <w:t xml:space="preserve">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69"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70"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71"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72" w:author="Albert Courey" w:date="2015-11-16T14:53:00Z">
        <w:del w:id="273" w:author="Michael Chambers" w:date="2015-11-17T01:12:00Z">
          <w:r w:rsidR="00D67447" w:rsidDel="00EB1A75">
            <w:delText xml:space="preserve">reveals </w:delText>
          </w:r>
        </w:del>
      </w:ins>
      <w:del w:id="274"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6F6C190F" w:rsidR="009E6C65" w:rsidRDefault="009E6C65">
      <w:pPr>
        <w:spacing w:line="480" w:lineRule="auto"/>
      </w:pPr>
      <w:del w:id="275"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r w:rsidR="00223495">
        <w:t>{</w:t>
      </w:r>
      <w:proofErr w:type="spellStart"/>
      <w:r w:rsidR="00223495">
        <w:t>Lyne</w:t>
      </w:r>
      <w:proofErr w:type="spellEnd"/>
      <w:r w:rsidR="00223495">
        <w:t>, 2007 #3180}</w:t>
      </w:r>
      <w:r>
        <w:t xml:space="preserve">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Both networks contain multiple </w:t>
      </w:r>
      <w:proofErr w:type="gramStart"/>
      <w:r w:rsidR="00DF0D48">
        <w:t>E(</w:t>
      </w:r>
      <w:proofErr w:type="spellStart"/>
      <w:proofErr w:type="gramEnd"/>
      <w:r w:rsidR="00DF0D48">
        <w:t>spl</w:t>
      </w:r>
      <w:proofErr w:type="spellEnd"/>
      <w:r w:rsidR="00DF0D48">
        <w:t xml:space="preserve">)-family proteins, which Groucho is known to repress in the embryo. </w:t>
      </w:r>
      <w:r w:rsidR="00802DAF">
        <w:t xml:space="preserve">Delta (Dl) is a </w:t>
      </w:r>
      <w:proofErr w:type="spellStart"/>
      <w:r w:rsidR="00601C7C">
        <w:t>transmembrane</w:t>
      </w:r>
      <w:proofErr w:type="spellEnd"/>
      <w:r w:rsidR="00601C7C">
        <w:t xml:space="preserve"> </w:t>
      </w:r>
      <w:r w:rsidR="00802DAF">
        <w:t>ligand of the Notch</w:t>
      </w:r>
      <w:r w:rsidR="00601C7C">
        <w:t xml:space="preserve"> (N)</w:t>
      </w:r>
      <w:r w:rsidR="00802DAF">
        <w:t xml:space="preserve"> signaling pathway</w:t>
      </w:r>
      <w:r w:rsidR="00601C7C">
        <w:t xml:space="preserve">, and complete activation </w:t>
      </w:r>
      <w:r w:rsidR="00601C7C">
        <w:lastRenderedPageBreak/>
        <w:t xml:space="preserve">of this pathway requires both Groucho and </w:t>
      </w:r>
      <w:proofErr w:type="gramStart"/>
      <w:r w:rsidR="00601C7C">
        <w:t>E(</w:t>
      </w:r>
      <w:proofErr w:type="spellStart"/>
      <w:proofErr w:type="gramEnd"/>
      <w:r w:rsidR="00601C7C">
        <w:t>spl</w:t>
      </w:r>
      <w:proofErr w:type="spellEnd"/>
      <w:r w:rsidR="00601C7C">
        <w:t xml:space="preserve">)-family proteins </w:t>
      </w:r>
      <w:r w:rsidR="00223495">
        <w:t>{</w:t>
      </w:r>
      <w:proofErr w:type="spellStart"/>
      <w:r w:rsidR="00223495">
        <w:t>Heitzler</w:t>
      </w:r>
      <w:proofErr w:type="spellEnd"/>
      <w:r w:rsidR="00223495">
        <w:t>, 1996 #3181}</w:t>
      </w:r>
      <w:r w:rsidR="00601C7C">
        <w:t xml:space="preserve">.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respiratory and eye development, respectively </w:t>
      </w:r>
      <w:r w:rsidR="00223495">
        <w:t>{</w:t>
      </w:r>
      <w:proofErr w:type="spellStart"/>
      <w:r w:rsidR="00223495">
        <w:t>Jarman</w:t>
      </w:r>
      <w:proofErr w:type="spellEnd"/>
      <w:r w:rsidR="00223495">
        <w:t>, 1994 #3183}</w:t>
      </w:r>
      <w:del w:id="276" w:author="Michael Chambers" w:date="2015-11-17T01:13:00Z">
        <w:r w:rsidR="00AB09C6" w:rsidRPr="00AB09C6" w:rsidDel="00EB1A75">
          <w:delText xml:space="preserve"> </w:delText>
        </w:r>
      </w:del>
      <w:r w:rsidR="00223495">
        <w:t>{</w:t>
      </w:r>
      <w:proofErr w:type="spellStart"/>
      <w:r w:rsidR="00223495">
        <w:t>Hacohen</w:t>
      </w:r>
      <w:proofErr w:type="spellEnd"/>
      <w:r w:rsidR="00223495">
        <w:t>, 1998 #3182}</w:t>
      </w:r>
      <w:r w:rsidR="00AB09C6">
        <w:t>, in which Groucho’s potential roles have not been investigated.</w:t>
      </w:r>
    </w:p>
    <w:p w14:paraId="0DC7B9A0" w14:textId="77D3A26A"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77"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78"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w:t>
      </w:r>
      <w:proofErr w:type="spellStart"/>
      <w:r w:rsidR="007B038F">
        <w:t>dorsoventral</w:t>
      </w:r>
      <w:proofErr w:type="spellEnd"/>
      <w:r w:rsidR="007B038F">
        <w:t xml:space="preserve"> patterning </w:t>
      </w:r>
      <w:r w:rsidR="004E16D8">
        <w:t xml:space="preserve">and </w:t>
      </w:r>
      <w:proofErr w:type="spellStart"/>
      <w:r w:rsidR="004E16D8">
        <w:t>cardiogenesis</w:t>
      </w:r>
      <w:proofErr w:type="spellEnd"/>
      <w:r w:rsidR="004E16D8">
        <w:t xml:space="preserve"> </w:t>
      </w:r>
      <w:r w:rsidR="00223495">
        <w:t>{</w:t>
      </w:r>
      <w:proofErr w:type="spellStart"/>
      <w:r w:rsidR="00223495">
        <w:t>Herranz</w:t>
      </w:r>
      <w:proofErr w:type="spellEnd"/>
      <w:r w:rsidR="00223495">
        <w:t>, 2001 #3184}</w:t>
      </w:r>
      <w:r w:rsidR="004E16D8">
        <w:t xml:space="preserve">. Groucho is recruited to </w:t>
      </w:r>
      <w:proofErr w:type="spellStart"/>
      <w:r w:rsidR="004E16D8">
        <w:t>Tinman</w:t>
      </w:r>
      <w:proofErr w:type="spellEnd"/>
      <w:r w:rsidR="004E16D8">
        <w:t xml:space="preserve">, a Pannier-interacting protein, to regulate cardiac gene expression </w:t>
      </w:r>
      <w:r w:rsidR="00223495">
        <w:t>{Choi, 1999 #3186}</w:t>
      </w:r>
      <w:r w:rsidR="004E16D8">
        <w:t>.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279" w:author="Albert Courey" w:date="2015-11-16T15:31:00Z"/>
        </w:rPr>
      </w:pPr>
      <w:bookmarkStart w:id="280" w:name="revised-results-section"/>
      <w:bookmarkEnd w:id="280"/>
      <w:commentRangeStart w:id="281"/>
      <w:r>
        <w:t>Discussion</w:t>
      </w:r>
      <w:commentRangeEnd w:id="281"/>
      <w:r w:rsidR="000C11A0">
        <w:rPr>
          <w:rStyle w:val="CommentReference"/>
          <w:rFonts w:asciiTheme="minorHAnsi" w:eastAsiaTheme="minorEastAsia" w:hAnsiTheme="minorHAnsi" w:cstheme="minorBidi"/>
          <w:b w:val="0"/>
          <w:bCs w:val="0"/>
          <w:color w:val="auto"/>
        </w:rPr>
        <w:commentReference w:id="281"/>
      </w:r>
    </w:p>
    <w:p w14:paraId="6A287F00" w14:textId="77777777" w:rsidR="003C0EDF" w:rsidRDefault="003C0EDF">
      <w:pPr>
        <w:pStyle w:val="Heading2"/>
        <w:spacing w:line="480" w:lineRule="auto"/>
        <w:pPrChange w:id="282"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83" w:author="Michael Chambers" w:date="2015-11-16T16:56:00Z">
        <w:r w:rsidDel="006672A3">
          <w:delText>present during only one of the three timepoints analyzed</w:delText>
        </w:r>
      </w:del>
      <w:ins w:id="284" w:author="Michael Chambers" w:date="2015-11-16T16:57:00Z">
        <w:r w:rsidR="006672A3">
          <w:t>detected</w:t>
        </w:r>
      </w:ins>
      <w:ins w:id="285" w:author="Michael Chambers" w:date="2015-11-16T16:56:00Z">
        <w:r w:rsidR="006672A3">
          <w:t xml:space="preserve"> in a single </w:t>
        </w:r>
      </w:ins>
      <w:ins w:id="286" w:author="Michael Chambers" w:date="2015-11-16T16:57:00Z">
        <w:r w:rsidR="006672A3">
          <w:t>developmental</w:t>
        </w:r>
      </w:ins>
      <w:ins w:id="287" w:author="Michael Chambers" w:date="2015-11-16T16:56:00Z">
        <w:r w:rsidR="006672A3">
          <w:t xml:space="preserve"> window</w:t>
        </w:r>
      </w:ins>
      <w:r>
        <w:t xml:space="preserve">, </w:t>
      </w:r>
      <w:del w:id="288" w:author="Michael Chambers" w:date="2015-11-16T16:58:00Z">
        <w:r w:rsidDel="006672A3">
          <w:delText>supporting the conclusion that the majority of these sites are actively participating in developmental gene regulation</w:delText>
        </w:r>
      </w:del>
      <w:ins w:id="289" w:author="Michael Chambers" w:date="2015-11-16T16:58:00Z">
        <w:r w:rsidR="006672A3">
          <w:t xml:space="preserve">indicating that </w:t>
        </w:r>
        <w:proofErr w:type="spellStart"/>
        <w:r w:rsidR="006672A3">
          <w:t>Gro</w:t>
        </w:r>
        <w:proofErr w:type="spellEnd"/>
        <w:r w:rsidR="006672A3">
          <w:t xml:space="preserve"> </w:t>
        </w:r>
      </w:ins>
      <w:ins w:id="290" w:author="Michael Chambers" w:date="2015-11-16T17:00:00Z">
        <w:r w:rsidR="006672A3">
          <w:t xml:space="preserve">is </w:t>
        </w:r>
      </w:ins>
      <w:ins w:id="291" w:author="Michael Chambers" w:date="2015-11-16T17:29:00Z">
        <w:r w:rsidR="00ED5561">
          <w:t xml:space="preserve">often transiently </w:t>
        </w:r>
      </w:ins>
      <w:ins w:id="292" w:author="Michael Chambers" w:date="2015-11-16T17:00:00Z">
        <w:r w:rsidR="006672A3">
          <w:t xml:space="preserve">recruited </w:t>
        </w:r>
      </w:ins>
      <w:ins w:id="293" w:author="Michael Chambers" w:date="2015-11-16T17:01:00Z">
        <w:r w:rsidR="00354AF1">
          <w:t>to facilitate repression</w:t>
        </w:r>
      </w:ins>
      <w:r>
        <w:t>. Th</w:t>
      </w:r>
      <w:ins w:id="294" w:author="Michael Chambers" w:date="2015-11-16T17:15:00Z">
        <w:r w:rsidR="00A636CF">
          <w:t xml:space="preserve">is effect is stronger at the earliest stages of development, </w:t>
        </w:r>
      </w:ins>
      <w:ins w:id="295" w:author="Michael Chambers" w:date="2015-11-16T17:29:00Z">
        <w:r w:rsidR="00ED5561">
          <w:t>in which</w:t>
        </w:r>
      </w:ins>
      <w:ins w:id="296" w:author="Michael Chambers" w:date="2015-11-16T17:15:00Z">
        <w:r w:rsidR="00A636CF">
          <w:t xml:space="preserve"> only a </w:t>
        </w:r>
      </w:ins>
      <w:del w:id="297" w:author="Michael Chambers" w:date="2015-11-16T17:15:00Z">
        <w:r w:rsidDel="00A636CF">
          <w:delText xml:space="preserve">e </w:delText>
        </w:r>
      </w:del>
      <w:r>
        <w:t xml:space="preserve">small </w:t>
      </w:r>
      <w:ins w:id="298" w:author="Michael Chambers" w:date="2015-11-16T17:20:00Z">
        <w:r w:rsidR="00D4244C">
          <w:t xml:space="preserve">percentage </w:t>
        </w:r>
      </w:ins>
      <w:del w:id="299" w:author="Michael Chambers" w:date="2015-11-16T17:15:00Z">
        <w:r w:rsidDel="00A636CF">
          <w:delText xml:space="preserve">carry-over </w:delText>
        </w:r>
      </w:del>
      <w:r>
        <w:t xml:space="preserve">of </w:t>
      </w:r>
      <w:proofErr w:type="spellStart"/>
      <w:r>
        <w:t>Gro</w:t>
      </w:r>
      <w:proofErr w:type="spellEnd"/>
      <w:r>
        <w:t xml:space="preserve"> bi</w:t>
      </w:r>
      <w:ins w:id="300" w:author="Albert Courey" w:date="2015-11-16T15:28:00Z">
        <w:r w:rsidR="00124DFE">
          <w:t>n</w:t>
        </w:r>
      </w:ins>
      <w:r>
        <w:t>ding</w:t>
      </w:r>
      <w:ins w:id="301" w:author="Michael Chambers" w:date="2015-11-16T17:21:00Z">
        <w:r w:rsidR="00D4244C">
          <w:t xml:space="preserve"> sites</w:t>
        </w:r>
      </w:ins>
      <w:r>
        <w:t xml:space="preserve"> </w:t>
      </w:r>
      <w:del w:id="302" w:author="Michael Chambers" w:date="2015-11-16T17:14:00Z">
        <w:r w:rsidDel="00A636CF">
          <w:delText xml:space="preserve">from </w:delText>
        </w:r>
      </w:del>
      <w:ins w:id="303" w:author="Michael Chambers" w:date="2015-11-16T17:29:00Z">
        <w:r w:rsidR="00ED5561">
          <w:t>are</w:t>
        </w:r>
      </w:ins>
      <w:ins w:id="304" w:author="Michael Chambers" w:date="2015-11-16T17:21:00Z">
        <w:r w:rsidR="00D4244C">
          <w:t xml:space="preserve"> </w:t>
        </w:r>
      </w:ins>
      <w:ins w:id="305" w:author="Michael Chambers" w:date="2015-11-16T17:15:00Z">
        <w:r w:rsidR="00A636CF">
          <w:t xml:space="preserve">preserved </w:t>
        </w:r>
        <w:r w:rsidR="00A636CF">
          <w:lastRenderedPageBreak/>
          <w:t>between</w:t>
        </w:r>
      </w:ins>
      <w:ins w:id="306" w:author="Michael Chambers" w:date="2015-11-16T17:14:00Z">
        <w:r w:rsidR="00A636CF">
          <w:t xml:space="preserve"> </w:t>
        </w:r>
      </w:ins>
      <w:r>
        <w:t>the 1.5 – 4</w:t>
      </w:r>
      <w:del w:id="307" w:author="Michael Chambers" w:date="2015-11-16T17:14:00Z">
        <w:r w:rsidDel="00A636CF">
          <w:delText xml:space="preserve"> hr</w:delText>
        </w:r>
      </w:del>
      <w:r>
        <w:t xml:space="preserve"> </w:t>
      </w:r>
      <w:ins w:id="308" w:author="Michael Chambers" w:date="2015-11-16T17:21:00Z">
        <w:r w:rsidR="00D4244C">
          <w:t>and</w:t>
        </w:r>
      </w:ins>
      <w:del w:id="309" w:author="Michael Chambers" w:date="2015-11-16T17:21:00Z">
        <w:r w:rsidDel="00D4244C">
          <w:delText>to</w:delText>
        </w:r>
      </w:del>
      <w:r>
        <w:t xml:space="preserve"> 4 – 6.5 </w:t>
      </w:r>
      <w:proofErr w:type="spellStart"/>
      <w:r>
        <w:t>hr</w:t>
      </w:r>
      <w:proofErr w:type="spellEnd"/>
      <w:r>
        <w:t xml:space="preserve"> stages</w:t>
      </w:r>
      <w:ins w:id="310" w:author="Michael Chambers" w:date="2015-11-16T17:16:00Z">
        <w:r w:rsidR="00A636CF">
          <w:t xml:space="preserve">. These </w:t>
        </w:r>
      </w:ins>
      <w:del w:id="311" w:author="Michael Chambers" w:date="2015-11-16T17:16:00Z">
        <w:r w:rsidDel="00A636CF">
          <w:delText xml:space="preserve"> represents a </w:delText>
        </w:r>
      </w:del>
      <w:r>
        <w:t xml:space="preserve">widespread </w:t>
      </w:r>
      <w:del w:id="312" w:author="Michael Chambers" w:date="2015-11-16T18:35:00Z">
        <w:r w:rsidDel="00FD43B2">
          <w:delText xml:space="preserve">shift </w:delText>
        </w:r>
      </w:del>
      <w:ins w:id="313" w:author="Michael Chambers" w:date="2015-11-16T18:35:00Z">
        <w:r w:rsidR="00FD43B2">
          <w:t xml:space="preserve">changes </w:t>
        </w:r>
      </w:ins>
      <w:r>
        <w:t xml:space="preserve">in </w:t>
      </w:r>
      <w:proofErr w:type="spellStart"/>
      <w:r>
        <w:t>Gro</w:t>
      </w:r>
      <w:proofErr w:type="spellEnd"/>
      <w:r>
        <w:t xml:space="preserve"> occupancy</w:t>
      </w:r>
      <w:ins w:id="314" w:author="Michael Chambers" w:date="2015-11-16T17:16:00Z">
        <w:r w:rsidR="00A636CF">
          <w:t xml:space="preserve"> are</w:t>
        </w:r>
      </w:ins>
      <w:del w:id="315" w:author="Michael Chambers" w:date="2015-11-16T17:16:00Z">
        <w:r w:rsidDel="00A636CF">
          <w:delText>,</w:delText>
        </w:r>
      </w:del>
      <w:r>
        <w:t xml:space="preserve"> </w:t>
      </w:r>
      <w:del w:id="316" w:author="Michael Chambers" w:date="2015-11-16T17:16:00Z">
        <w:r w:rsidDel="00A636CF">
          <w:delText xml:space="preserve">consistent </w:delText>
        </w:r>
      </w:del>
      <w:ins w:id="317" w:author="Michael Chambers" w:date="2015-11-16T17:16:00Z">
        <w:r w:rsidR="00A636CF">
          <w:t xml:space="preserve">indicative of </w:t>
        </w:r>
      </w:ins>
      <w:del w:id="318" w:author="Michael Chambers" w:date="2015-11-16T17:16:00Z">
        <w:r w:rsidDel="00A636CF">
          <w:delText xml:space="preserve">with </w:delText>
        </w:r>
      </w:del>
      <w:r>
        <w:t xml:space="preserve">the changing roles of </w:t>
      </w:r>
      <w:proofErr w:type="spellStart"/>
      <w:r>
        <w:t>Gro</w:t>
      </w:r>
      <w:proofErr w:type="spellEnd"/>
      <w:r>
        <w:t xml:space="preserve"> throughout development, as the </w:t>
      </w:r>
      <w:ins w:id="319" w:author="Michael Chambers" w:date="2015-11-16T17:17:00Z">
        <w:r w:rsidR="00A636CF">
          <w:t xml:space="preserve">shifting </w:t>
        </w:r>
      </w:ins>
      <w:r>
        <w:t>availability of sequence-specific transcription factors</w:t>
      </w:r>
      <w:del w:id="320" w:author="Michael Chambers" w:date="2015-11-16T17:17:00Z">
        <w:r w:rsidDel="00A636CF">
          <w:delText xml:space="preserve"> </w:delText>
        </w:r>
      </w:del>
      <w:ins w:id="321" w:author="Michael Chambers" w:date="2015-11-16T17:18:00Z">
        <w:r w:rsidR="00A636CF">
          <w:t xml:space="preserve"> </w:t>
        </w:r>
        <w:r w:rsidR="001548F2">
          <w:t xml:space="preserve">modulates </w:t>
        </w:r>
        <w:proofErr w:type="spellStart"/>
        <w:r w:rsidR="001548F2">
          <w:t>Gro</w:t>
        </w:r>
      </w:ins>
      <w:proofErr w:type="spellEnd"/>
      <w:ins w:id="322" w:author="Michael Chambers" w:date="2015-11-16T17:19:00Z">
        <w:r w:rsidR="001548F2">
          <w:t xml:space="preserve"> recruitment to chromatin</w:t>
        </w:r>
      </w:ins>
      <w:del w:id="323" w:author="Michael Chambers" w:date="2015-11-16T17:17:00Z">
        <w:r w:rsidDel="00A636CF">
          <w:delText xml:space="preserve">changes </w:delText>
        </w:r>
      </w:del>
      <w:del w:id="324" w:author="Michael Chambers" w:date="2015-11-16T17:16:00Z">
        <w:r w:rsidDel="00A636CF">
          <w:delText xml:space="preserve">across </w:delText>
        </w:r>
      </w:del>
      <w:del w:id="325" w:author="Michael Chambers" w:date="2015-11-16T17:17:00Z">
        <w:r w:rsidDel="00A636CF">
          <w:delText>the embryo</w:delText>
        </w:r>
      </w:del>
      <w:r>
        <w:t xml:space="preserve">. </w:t>
      </w:r>
      <w:ins w:id="326" w:author="Michael Chambers" w:date="2015-11-16T17:31:00Z">
        <w:r w:rsidR="00BD3C96">
          <w:t xml:space="preserve">Many of these sites correspond </w:t>
        </w:r>
      </w:ins>
      <w:ins w:id="327" w:author="Michael Chambers" w:date="2015-11-16T17:39:00Z">
        <w:r w:rsidR="00BD3C96">
          <w:t>to</w:t>
        </w:r>
      </w:ins>
      <w:ins w:id="328" w:author="Michael Chambers" w:date="2015-11-16T17:31:00Z">
        <w:r w:rsidR="00BD3C96">
          <w:t xml:space="preserve"> regions of </w:t>
        </w:r>
      </w:ins>
      <w:ins w:id="329" w:author="Michael Chambers" w:date="2015-11-16T17:39:00Z">
        <w:r w:rsidR="00BD3C96">
          <w:t xml:space="preserve">high </w:t>
        </w:r>
      </w:ins>
      <w:ins w:id="330" w:author="Michael Chambers" w:date="2015-11-16T17:38:00Z">
        <w:r w:rsidR="00BD3C96">
          <w:t>chromatin accessibility</w:t>
        </w:r>
      </w:ins>
      <w:ins w:id="331" w:author="Michael Chambers" w:date="2015-11-16T17:39:00Z">
        <w:r w:rsidR="00BD3C96">
          <w:t xml:space="preserve"> and are occupied by several additional transcription factors.</w:t>
        </w:r>
      </w:ins>
      <w:ins w:id="332" w:author="Michael Chambers" w:date="2015-11-16T19:17:00Z">
        <w:r w:rsidR="00E703B2">
          <w:t xml:space="preserve"> </w:t>
        </w:r>
      </w:ins>
    </w:p>
    <w:p w14:paraId="1EC31223" w14:textId="62CC17CA" w:rsidR="0072562C" w:rsidRDefault="003C0EDF" w:rsidP="003C0EDF">
      <w:pPr>
        <w:spacing w:line="480" w:lineRule="auto"/>
        <w:ind w:firstLine="720"/>
        <w:rPr>
          <w:ins w:id="333" w:author="Michael Chambers" w:date="2015-11-16T21:13:00Z"/>
        </w:rPr>
      </w:pPr>
      <w:del w:id="334" w:author="Michael Chambers" w:date="2015-11-16T17:50:00Z">
        <w:r w:rsidDel="00DA7EF3">
          <w:delText xml:space="preserve">During the 1.5 – 4 hr stage, </w:delText>
        </w:r>
      </w:del>
      <w:proofErr w:type="spellStart"/>
      <w:r>
        <w:t>Gro</w:t>
      </w:r>
      <w:proofErr w:type="spellEnd"/>
      <w:r>
        <w:t xml:space="preserve"> is essential for correct determination of cell fates along the dorsal-ventral axis through cooperation with Dorsal</w:t>
      </w:r>
      <w:ins w:id="335" w:author="Michael Chambers" w:date="2015-11-16T17:22:00Z">
        <w:r w:rsidR="00D4244C">
          <w:t xml:space="preserve"> and other DNA-binding factors</w:t>
        </w:r>
      </w:ins>
      <w:r>
        <w:t xml:space="preserve">. </w:t>
      </w:r>
      <w:proofErr w:type="gramStart"/>
      <w:ins w:id="336" w:author="Michael Chambers" w:date="2015-11-16T18:36:00Z">
        <w:r w:rsidR="00FD43B2">
          <w:t xml:space="preserve">Dorsal </w:t>
        </w:r>
      </w:ins>
      <w:ins w:id="337" w:author="Michael Chambers" w:date="2015-11-16T18:37:00Z">
        <w:r w:rsidR="00FD43B2">
          <w:t>functions</w:t>
        </w:r>
      </w:ins>
      <w:ins w:id="338" w:author="Michael Chambers" w:date="2015-11-16T18:36:00Z">
        <w:r w:rsidR="00FD43B2">
          <w:t xml:space="preserve"> as </w:t>
        </w:r>
      </w:ins>
      <w:ins w:id="339" w:author="Michael Chambers" w:date="2015-11-16T21:08:00Z">
        <w:r w:rsidR="006A7C70">
          <w:t>either</w:t>
        </w:r>
      </w:ins>
      <w:ins w:id="340" w:author="Michael Chambers" w:date="2015-11-16T18:37:00Z">
        <w:r w:rsidR="00FD43B2">
          <w:t xml:space="preserve"> </w:t>
        </w:r>
      </w:ins>
      <w:ins w:id="341" w:author="Michael Chambers" w:date="2015-11-16T18:36:00Z">
        <w:r w:rsidR="006A7C70">
          <w:t>an activator or</w:t>
        </w:r>
        <w:r w:rsidR="00FD43B2">
          <w:t xml:space="preserve"> repressor through interaction</w:t>
        </w:r>
      </w:ins>
      <w:ins w:id="342" w:author="Michael Chambers" w:date="2015-11-16T18:37:00Z">
        <w:r w:rsidR="00FD43B2">
          <w:t>s</w:t>
        </w:r>
      </w:ins>
      <w:ins w:id="343" w:author="Michael Chambers" w:date="2015-11-16T18:36:00Z">
        <w:r w:rsidR="00FD43B2">
          <w:t xml:space="preserve"> wit</w:t>
        </w:r>
        <w:r w:rsidR="00A7578F">
          <w:t>h</w:t>
        </w:r>
      </w:ins>
      <w:ins w:id="344" w:author="Michael Chambers" w:date="2015-11-16T21:08:00Z">
        <w:r w:rsidR="006A7C70">
          <w:t xml:space="preserve"> multiple</w:t>
        </w:r>
      </w:ins>
      <w:ins w:id="345" w:author="Michael Chambers" w:date="2015-11-16T18:36:00Z">
        <w:r w:rsidR="00A7578F">
          <w:t xml:space="preserve"> </w:t>
        </w:r>
      </w:ins>
      <w:proofErr w:type="spellStart"/>
      <w:ins w:id="346" w:author="Michael Chambers" w:date="2015-11-16T21:08:00Z">
        <w:r w:rsidR="006A7C70">
          <w:t>coregulators</w:t>
        </w:r>
      </w:ins>
      <w:proofErr w:type="spellEnd"/>
      <w:ins w:id="347" w:author="Michael Chambers" w:date="2015-11-16T21:16:00Z">
        <w:r w:rsidR="00AA726F">
          <w:t xml:space="preserve"> </w:t>
        </w:r>
      </w:ins>
      <w:r w:rsidR="00223495">
        <w:t>{</w:t>
      </w:r>
      <w:proofErr w:type="spellStart"/>
      <w:r w:rsidR="00223495">
        <w:t>Dubnicoff</w:t>
      </w:r>
      <w:proofErr w:type="spellEnd"/>
      <w:r w:rsidR="00223495">
        <w:t>, 1997 #2366}</w:t>
      </w:r>
      <w:ins w:id="348" w:author="Michael Chambers" w:date="2015-11-16T21:06:00Z">
        <w:r w:rsidR="006A7C70">
          <w:t>.</w:t>
        </w:r>
        <w:proofErr w:type="gramEnd"/>
        <w:r w:rsidR="006A7C70">
          <w:t xml:space="preserve"> Dorsal </w:t>
        </w:r>
        <w:r w:rsidR="00A7578F">
          <w:t xml:space="preserve">is thought to recruit </w:t>
        </w:r>
        <w:proofErr w:type="spellStart"/>
        <w:r w:rsidR="00A7578F">
          <w:t>Gro</w:t>
        </w:r>
        <w:proofErr w:type="spellEnd"/>
        <w:r w:rsidR="00A7578F">
          <w:t xml:space="preserve"> only with the cooperation of additional transcription factors</w:t>
        </w:r>
      </w:ins>
      <w:ins w:id="349"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350" w:author="Michael Chambers" w:date="2015-11-16T21:06:00Z">
        <w:r w:rsidR="00A7578F">
          <w:t>to silence a subset of all Dorsal targets</w:t>
        </w:r>
      </w:ins>
      <w:ins w:id="351" w:author="Michael Chambers" w:date="2015-11-16T21:09:00Z">
        <w:r w:rsidR="006A7C70">
          <w:t xml:space="preserve"> in ventral portions of the embryo</w:t>
        </w:r>
      </w:ins>
      <w:ins w:id="352" w:author="Michael Chambers" w:date="2015-11-16T21:15:00Z">
        <w:r w:rsidR="0072562C">
          <w:t xml:space="preserve"> </w:t>
        </w:r>
      </w:ins>
      <w:r w:rsidR="00223495">
        <w:t>{Valentine, 1998 #3036}</w:t>
      </w:r>
      <w:ins w:id="353" w:author="Michael Chambers" w:date="2015-11-16T18:36:00Z">
        <w:r w:rsidR="00A7578F">
          <w:t>.</w:t>
        </w:r>
        <w:r w:rsidR="00FD43B2">
          <w:t xml:space="preserve"> We find that </w:t>
        </w:r>
        <w:proofErr w:type="spellStart"/>
        <w:r w:rsidR="00FD43B2">
          <w:t>Gro</w:t>
        </w:r>
        <w:proofErr w:type="spellEnd"/>
        <w:r w:rsidR="00FD43B2">
          <w:t xml:space="preserve"> is ubiquitously associated with </w:t>
        </w:r>
        <w:proofErr w:type="gramStart"/>
        <w:r w:rsidR="00FD43B2">
          <w:t>Dorsal</w:t>
        </w:r>
        <w:proofErr w:type="gramEnd"/>
        <w:r w:rsidR="00FD43B2">
          <w:t xml:space="preserve"> regulatory elements,</w:t>
        </w:r>
      </w:ins>
      <w:ins w:id="354" w:author="Michael Chambers" w:date="2015-11-16T21:07:00Z">
        <w:r w:rsidR="00A7578F">
          <w:t xml:space="preserve"> regardless of whether Dorsal is </w:t>
        </w:r>
      </w:ins>
      <w:ins w:id="355" w:author="Michael Chambers" w:date="2015-11-16T21:08:00Z">
        <w:r w:rsidR="00A7578F">
          <w:t>serving as an activator or repressor.</w:t>
        </w:r>
      </w:ins>
      <w:ins w:id="356" w:author="Michael Chambers" w:date="2015-11-16T21:11:00Z">
        <w:r w:rsidR="006A7C70">
          <w:t xml:space="preserve"> </w:t>
        </w:r>
      </w:ins>
      <w:ins w:id="357" w:author="Michael Chambers" w:date="2015-11-16T21:12:00Z">
        <w:r w:rsidR="006A7C70">
          <w:t xml:space="preserve">Factors thought to assist in </w:t>
        </w:r>
      </w:ins>
      <w:ins w:id="358" w:author="Michael Chambers" w:date="2015-11-16T21:18:00Z">
        <w:r w:rsidR="008E37E0">
          <w:t>strengthening</w:t>
        </w:r>
      </w:ins>
      <w:ins w:id="359" w:author="Michael Chambers" w:date="2015-11-16T21:12:00Z">
        <w:r w:rsidR="006A7C70">
          <w:t xml:space="preserve"> the Dorsal/</w:t>
        </w:r>
        <w:proofErr w:type="spellStart"/>
        <w:r w:rsidR="006A7C70">
          <w:t>Gro</w:t>
        </w:r>
        <w:proofErr w:type="spellEnd"/>
        <w:r w:rsidR="006A7C70">
          <w:t xml:space="preserve"> interaction may instead serve as positive regulators of </w:t>
        </w:r>
        <w:proofErr w:type="spellStart"/>
        <w:r w:rsidR="006A7C70">
          <w:t>Gro</w:t>
        </w:r>
        <w:proofErr w:type="spellEnd"/>
        <w:r w:rsidR="006A7C70">
          <w:t xml:space="preserve"> </w:t>
        </w:r>
      </w:ins>
      <w:ins w:id="360" w:author="Michael Chambers" w:date="2015-11-16T21:16:00Z">
        <w:r w:rsidR="003B0E2D">
          <w:t>activity</w:t>
        </w:r>
      </w:ins>
      <w:ins w:id="361" w:author="Michael Chambers" w:date="2015-11-16T21:22:00Z">
        <w:r w:rsidR="00E04273">
          <w:t xml:space="preserve"> though an alternate, unknown mechanism</w:t>
        </w:r>
      </w:ins>
      <w:ins w:id="362" w:author="Michael Chambers" w:date="2015-11-16T21:12:00Z">
        <w:r w:rsidR="006A7C70">
          <w:t>.</w:t>
        </w:r>
      </w:ins>
      <w:ins w:id="363" w:author="Michael Chambers" w:date="2015-11-16T21:22:00Z">
        <w:r w:rsidR="00E04273">
          <w:t xml:space="preserve"> </w:t>
        </w:r>
      </w:ins>
      <w:ins w:id="364" w:author="Michael Chambers" w:date="2015-11-16T21:27:00Z">
        <w:r w:rsidR="00E04273">
          <w:t>Dorsal contains an eh1-</w:t>
        </w:r>
      </w:ins>
      <w:ins w:id="365" w:author="Michael Chambers" w:date="2015-11-16T21:12:00Z">
        <w:r w:rsidR="00E04273">
          <w:t xml:space="preserve">like motif that is thought to weakly associate with </w:t>
        </w:r>
        <w:proofErr w:type="spellStart"/>
        <w:r w:rsidR="00E04273">
          <w:t>Gro</w:t>
        </w:r>
      </w:ins>
      <w:proofErr w:type="spellEnd"/>
      <w:ins w:id="366" w:author="Michael Chambers" w:date="2015-11-16T21:29:00Z">
        <w:r w:rsidR="00E04273">
          <w:t xml:space="preserve"> </w:t>
        </w:r>
      </w:ins>
      <w:r w:rsidR="00223495">
        <w:t>{Flores-</w:t>
      </w:r>
      <w:proofErr w:type="spellStart"/>
      <w:r w:rsidR="00223495">
        <w:t>Saaib</w:t>
      </w:r>
      <w:proofErr w:type="spellEnd"/>
      <w:r w:rsidR="00223495">
        <w:t>, 2001 #3192}</w:t>
      </w:r>
      <w:ins w:id="367" w:author="Michael Chambers" w:date="2015-11-17T01:15:00Z">
        <w:r w:rsidR="00EB1A75">
          <w:t>,</w:t>
        </w:r>
      </w:ins>
      <w:ins w:id="368" w:author="Michael Chambers" w:date="2015-11-16T21:12:00Z">
        <w:r w:rsidR="00EB1A75">
          <w:t xml:space="preserve"> and m</w:t>
        </w:r>
        <w:r w:rsidR="00E04273">
          <w:t xml:space="preserve">utation of this </w:t>
        </w:r>
      </w:ins>
      <w:ins w:id="369" w:author="Michael Chambers" w:date="2015-11-16T21:29:00Z">
        <w:r w:rsidR="00E04273">
          <w:t xml:space="preserve">sequence </w:t>
        </w:r>
      </w:ins>
      <w:ins w:id="370" w:author="Michael Chambers" w:date="2015-11-16T21:12:00Z">
        <w:r w:rsidR="00E04273">
          <w:t>to a WRPW motif converts Dorsal to a constitutive repressor</w:t>
        </w:r>
      </w:ins>
      <w:ins w:id="371" w:author="Michael Chambers" w:date="2015-11-16T21:28:00Z">
        <w:r w:rsidR="00E04273">
          <w:t xml:space="preserve"> </w:t>
        </w:r>
      </w:ins>
      <w:r w:rsidR="00223495">
        <w:t>{</w:t>
      </w:r>
      <w:proofErr w:type="spellStart"/>
      <w:r w:rsidR="00223495">
        <w:t>Ratnaparkhi</w:t>
      </w:r>
      <w:proofErr w:type="spellEnd"/>
      <w:r w:rsidR="00223495">
        <w:t>, 2006 #3108}</w:t>
      </w:r>
      <w:ins w:id="372" w:author="Michael Chambers" w:date="2015-11-16T21:12:00Z">
        <w:r w:rsidR="00E04273">
          <w:t>.</w:t>
        </w:r>
      </w:ins>
      <w:ins w:id="373" w:author="Michael Chambers" w:date="2015-11-16T21:30:00Z">
        <w:r w:rsidR="00EB1A75">
          <w:t xml:space="preserve"> Recent studies have indicated </w:t>
        </w:r>
        <w:r w:rsidR="003E5CC1">
          <w:t xml:space="preserve">that these recruitment motifs, in addition to having differing affinities for </w:t>
        </w:r>
        <w:proofErr w:type="spellStart"/>
        <w:r w:rsidR="003E5CC1">
          <w:t>Gro</w:t>
        </w:r>
        <w:proofErr w:type="spellEnd"/>
        <w:r w:rsidR="003E5CC1">
          <w:t xml:space="preserve"> binding, may </w:t>
        </w:r>
      </w:ins>
      <w:ins w:id="374" w:author="Michael Chambers" w:date="2015-11-16T21:31:00Z">
        <w:r w:rsidR="003E5CC1">
          <w:t xml:space="preserve">cause </w:t>
        </w:r>
        <w:proofErr w:type="spellStart"/>
        <w:r w:rsidR="003E5CC1">
          <w:t>Gro</w:t>
        </w:r>
        <w:proofErr w:type="spellEnd"/>
        <w:r w:rsidR="003E5CC1">
          <w:t xml:space="preserve"> to adopt different conformations with different regulatory potential, in some cases </w:t>
        </w:r>
      </w:ins>
      <w:ins w:id="375" w:author="Michael Chambers" w:date="2015-11-17T01:16:00Z">
        <w:r w:rsidR="00EB1A75">
          <w:t xml:space="preserve">possibly resulting in the </w:t>
        </w:r>
      </w:ins>
      <w:ins w:id="376" w:author="Michael Chambers" w:date="2015-11-16T21:31:00Z">
        <w:r w:rsidR="00EB1A75">
          <w:t>conversion of</w:t>
        </w:r>
        <w:r w:rsidR="003E5CC1">
          <w:t xml:space="preserve"> </w:t>
        </w:r>
        <w:proofErr w:type="spellStart"/>
        <w:r w:rsidR="003E5CC1">
          <w:t>Gro</w:t>
        </w:r>
        <w:proofErr w:type="spellEnd"/>
        <w:r w:rsidR="003E5CC1">
          <w:t xml:space="preserve"> from a long-range to a short-range repressor </w:t>
        </w:r>
      </w:ins>
      <w:r w:rsidR="00223495">
        <w:t>{</w:t>
      </w:r>
      <w:proofErr w:type="spellStart"/>
      <w:r w:rsidR="00223495">
        <w:t>Payankaulam</w:t>
      </w:r>
      <w:proofErr w:type="spellEnd"/>
      <w:r w:rsidR="00223495">
        <w:t>, 2009 #2955}</w:t>
      </w:r>
      <w:ins w:id="377" w:author="Michael Chambers" w:date="2015-11-16T21:31:00Z">
        <w:r w:rsidR="003E5CC1">
          <w:t>.</w:t>
        </w:r>
      </w:ins>
      <w:ins w:id="378" w:author="Michael Chambers" w:date="2015-11-16T21:32:00Z">
        <w:r w:rsidR="003E5CC1">
          <w:t xml:space="preserve"> This is supported by crystal structures of the TLE WD domain in complex with </w:t>
        </w:r>
        <w:r w:rsidR="003E5CC1">
          <w:lastRenderedPageBreak/>
          <w:t xml:space="preserve">WRPW and eh-1 motifs, which bind to the domain in distinct </w:t>
        </w:r>
        <w:proofErr w:type="gramStart"/>
        <w:r w:rsidR="003E5CC1">
          <w:t>conformations</w:t>
        </w:r>
      </w:ins>
      <w:ins w:id="379" w:author="Michael Chambers" w:date="2015-11-17T01:16:00Z">
        <w:r w:rsidR="00EB1A75">
          <w:t xml:space="preserve"> which</w:t>
        </w:r>
        <w:proofErr w:type="gramEnd"/>
        <w:r w:rsidR="00EB1A75">
          <w:t xml:space="preserve"> may result in more significant conformational changes of </w:t>
        </w:r>
        <w:proofErr w:type="spellStart"/>
        <w:r w:rsidR="00EB1A75">
          <w:t>Gro</w:t>
        </w:r>
      </w:ins>
      <w:proofErr w:type="spellEnd"/>
      <w:ins w:id="380" w:author="Michael Chambers" w:date="2015-11-16T21:33:00Z">
        <w:r w:rsidR="003E5CC1">
          <w:t xml:space="preserve"> </w:t>
        </w:r>
      </w:ins>
      <w:r w:rsidR="00223495">
        <w:t>{Jennings, 2006 #3059}</w:t>
      </w:r>
      <w:ins w:id="381" w:author="Michael Chambers" w:date="2015-11-16T21:32:00Z">
        <w:r w:rsidR="003E5CC1">
          <w:t xml:space="preserve">. </w:t>
        </w:r>
      </w:ins>
    </w:p>
    <w:p w14:paraId="33E4CEB1" w14:textId="63F724EB" w:rsidR="00EB1A75" w:rsidRDefault="00901951" w:rsidP="003C0EDF">
      <w:pPr>
        <w:spacing w:line="480" w:lineRule="auto"/>
        <w:ind w:firstLine="720"/>
        <w:rPr>
          <w:ins w:id="382" w:author="Michael Chambers" w:date="2015-11-17T01:19:00Z"/>
        </w:rPr>
      </w:pPr>
      <w:ins w:id="383" w:author="Michael Chambers" w:date="2015-11-16T17:42:00Z">
        <w:r>
          <w:t xml:space="preserve">We observe that </w:t>
        </w:r>
      </w:ins>
      <w:del w:id="384" w:author="Michael Chambers" w:date="2015-11-16T17:23:00Z">
        <w:r w:rsidR="003C0EDF" w:rsidDel="00D4244C">
          <w:delText>Groucho is recruited</w:delText>
        </w:r>
      </w:del>
      <w:proofErr w:type="spellStart"/>
      <w:ins w:id="385" w:author="Michael Chambers" w:date="2015-11-16T17:24:00Z">
        <w:r w:rsidR="00D4244C">
          <w:t>Gro</w:t>
        </w:r>
        <w:proofErr w:type="spellEnd"/>
        <w:r w:rsidR="00D4244C">
          <w:t xml:space="preserve"> is</w:t>
        </w:r>
      </w:ins>
      <w:ins w:id="386" w:author="Michael Chambers" w:date="2015-11-16T17:23:00Z">
        <w:r w:rsidR="00D4244C">
          <w:t xml:space="preserve"> recruit</w:t>
        </w:r>
      </w:ins>
      <w:ins w:id="387" w:author="Michael Chambers" w:date="2015-11-16T17:41:00Z">
        <w:r>
          <w:t>ed</w:t>
        </w:r>
      </w:ins>
      <w:ins w:id="388" w:author="Michael Chambers" w:date="2015-11-16T17:23:00Z">
        <w:r w:rsidR="00D4244C">
          <w:t xml:space="preserve"> to </w:t>
        </w:r>
      </w:ins>
      <w:ins w:id="389" w:author="Michael Chambers" w:date="2015-11-16T17:41:00Z">
        <w:r>
          <w:t xml:space="preserve">the </w:t>
        </w:r>
      </w:ins>
      <w:ins w:id="390" w:author="Michael Chambers" w:date="2015-11-16T17:24:00Z">
        <w:r w:rsidR="00D4244C">
          <w:t>Dorsal-binding</w:t>
        </w:r>
      </w:ins>
      <w:ins w:id="391" w:author="Michael Chambers" w:date="2015-11-16T17:23:00Z">
        <w:r w:rsidR="00D4244C">
          <w:t xml:space="preserve"> regulatory modules of three </w:t>
        </w:r>
        <w:proofErr w:type="gramStart"/>
        <w:r w:rsidR="00D4244C">
          <w:t>ventrally-repressed</w:t>
        </w:r>
        <w:proofErr w:type="gramEnd"/>
        <w:r w:rsidR="00D4244C">
          <w:t xml:space="preserve"> genes</w:t>
        </w:r>
      </w:ins>
      <w:ins w:id="392" w:author="Michael Chambers" w:date="2015-11-16T17:24:00Z">
        <w:r w:rsidR="00D4244C">
          <w:t>, consistent with Dorsal-mediated recruitment</w:t>
        </w:r>
      </w:ins>
      <w:ins w:id="393" w:author="Michael Chambers" w:date="2015-11-16T17:27:00Z">
        <w:r w:rsidR="00ED5561">
          <w:t xml:space="preserve"> and repression</w:t>
        </w:r>
      </w:ins>
      <w:del w:id="394" w:author="Michael Chambers" w:date="2015-11-16T17:24:00Z">
        <w:r w:rsidR="003C0EDF" w:rsidDel="00D4244C">
          <w:delText xml:space="preserve"> </w:delText>
        </w:r>
      </w:del>
      <w:del w:id="395" w:author="Michael Chambers" w:date="2015-11-16T17:23:00Z">
        <w:r w:rsidR="003C0EDF" w:rsidDel="00D4244C">
          <w:delText>both</w:delText>
        </w:r>
      </w:del>
      <w:del w:id="396"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97" w:author="Michael Chambers" w:date="2015-11-16T17:42:00Z">
        <w:r>
          <w:t xml:space="preserve"> </w:t>
        </w:r>
      </w:ins>
      <w:proofErr w:type="spellStart"/>
      <w:ins w:id="398" w:author="Michael Chambers" w:date="2015-11-16T17:51:00Z">
        <w:r w:rsidR="00A231A7">
          <w:t>Gro</w:t>
        </w:r>
        <w:proofErr w:type="spellEnd"/>
        <w:r w:rsidR="00A231A7">
          <w:t xml:space="preserve"> occupies multiple distinct regions </w:t>
        </w:r>
      </w:ins>
      <w:ins w:id="399" w:author="Michael Chambers" w:date="2015-11-16T17:52:00Z">
        <w:r w:rsidR="00A231A7">
          <w:t>within and surrounding</w:t>
        </w:r>
      </w:ins>
      <w:ins w:id="400" w:author="Michael Chambers" w:date="2015-11-16T17:46:00Z">
        <w:r w:rsidR="00F13F64">
          <w:t xml:space="preserve"> two of these genes, as well as at</w:t>
        </w:r>
      </w:ins>
      <w:ins w:id="401" w:author="Michael Chambers" w:date="2015-11-16T17:44:00Z">
        <w:r w:rsidR="00F13F64">
          <w:t xml:space="preserve"> the transcription start site</w:t>
        </w:r>
      </w:ins>
      <w:ins w:id="402" w:author="Michael Chambers" w:date="2015-11-16T17:52:00Z">
        <w:r w:rsidR="00A231A7">
          <w:t>s</w:t>
        </w:r>
      </w:ins>
      <w:ins w:id="403" w:author="Michael Chambers" w:date="2015-11-16T17:56:00Z">
        <w:r w:rsidR="00A231A7">
          <w:t xml:space="preserve"> of all three</w:t>
        </w:r>
      </w:ins>
      <w:ins w:id="404" w:author="Michael Chambers" w:date="2015-11-16T17:44:00Z">
        <w:r w:rsidR="00F13F64">
          <w:t xml:space="preserve">. </w:t>
        </w:r>
      </w:ins>
      <w:ins w:id="405" w:author="Michael Chambers" w:date="2015-11-16T17:53:00Z">
        <w:r w:rsidR="00A231A7">
          <w:t>We find this</w:t>
        </w:r>
      </w:ins>
      <w:ins w:id="406" w:author="Michael Chambers" w:date="2015-11-16T17:47:00Z">
        <w:r w:rsidR="00192FA8">
          <w:t xml:space="preserve"> trend is </w:t>
        </w:r>
      </w:ins>
      <w:ins w:id="407" w:author="Michael Chambers" w:date="2015-11-16T17:56:00Z">
        <w:r w:rsidR="00A231A7">
          <w:t>widespread</w:t>
        </w:r>
      </w:ins>
      <w:ins w:id="408" w:author="Michael Chambers" w:date="2015-11-16T17:47:00Z">
        <w:r w:rsidR="00192FA8">
          <w:t xml:space="preserve"> </w:t>
        </w:r>
        <w:r w:rsidR="00A231A7">
          <w:t>among Groucho-</w:t>
        </w:r>
      </w:ins>
      <w:ins w:id="409" w:author="Michael Chambers" w:date="2015-11-16T17:54:00Z">
        <w:r w:rsidR="00A231A7">
          <w:t>associated</w:t>
        </w:r>
      </w:ins>
      <w:ins w:id="410" w:author="Michael Chambers" w:date="2015-11-16T17:47:00Z">
        <w:r w:rsidR="00A231A7">
          <w:t xml:space="preserve"> genes, with </w:t>
        </w:r>
      </w:ins>
      <w:ins w:id="411" w:author="Michael Chambers" w:date="2015-11-16T17:54:00Z">
        <w:r w:rsidR="00A231A7">
          <w:t>the majority of</w:t>
        </w:r>
      </w:ins>
      <w:ins w:id="412" w:author="Michael Chambers" w:date="2015-11-16T17:47:00Z">
        <w:r w:rsidR="00A231A7">
          <w:t xml:space="preserve"> </w:t>
        </w:r>
        <w:proofErr w:type="spellStart"/>
        <w:r w:rsidR="00A231A7">
          <w:t>Gro</w:t>
        </w:r>
        <w:proofErr w:type="spellEnd"/>
        <w:r w:rsidR="00A231A7">
          <w:t xml:space="preserve"> binding</w:t>
        </w:r>
      </w:ins>
      <w:ins w:id="413" w:author="Michael Chambers" w:date="2015-11-16T17:54:00Z">
        <w:r w:rsidR="00A231A7">
          <w:t xml:space="preserve"> resulting in the generation of multiple </w:t>
        </w:r>
      </w:ins>
      <w:ins w:id="414" w:author="Michael Chambers" w:date="2015-11-16T17:56:00Z">
        <w:r w:rsidR="00A231A7">
          <w:t xml:space="preserve">localized </w:t>
        </w:r>
      </w:ins>
      <w:ins w:id="415" w:author="Michael Chambers" w:date="2015-11-16T17:54:00Z">
        <w:r w:rsidR="00A231A7">
          <w:t>peaks</w:t>
        </w:r>
      </w:ins>
      <w:ins w:id="416" w:author="Michael Chambers" w:date="2015-11-16T18:02:00Z">
        <w:r w:rsidR="0075529D">
          <w:t xml:space="preserve"> less than 1 kb in width</w:t>
        </w:r>
      </w:ins>
      <w:ins w:id="417" w:author="Michael Chambers" w:date="2015-11-16T17:47:00Z">
        <w:r w:rsidR="00192FA8">
          <w:t>.</w:t>
        </w:r>
      </w:ins>
      <w:ins w:id="418" w:author="Michael Chambers" w:date="2015-11-16T19:23:00Z">
        <w:r w:rsidR="008552A3">
          <w:t xml:space="preserve"> </w:t>
        </w:r>
      </w:ins>
      <w:del w:id="419" w:author="Michael Chambers" w:date="2015-11-16T17:42:00Z">
        <w:r w:rsidR="003C0EDF" w:rsidRPr="00A231A7" w:rsidDel="00901951">
          <w:delText xml:space="preserve"> </w:delText>
        </w:r>
      </w:del>
      <w:del w:id="420" w:author="Albert Courey" w:date="2015-11-16T15:32:00Z">
        <w:r w:rsidR="003C0EDF" w:rsidRPr="00A231A7" w:rsidDel="00124DFE">
          <w:rPr>
            <w:rPrChange w:id="421" w:author="Michael Chambers" w:date="2015-11-16T17:58:00Z">
              <w:rPr>
                <w:i/>
              </w:rPr>
            </w:rPrChange>
          </w:rPr>
          <w:delText xml:space="preserve">zen is repressed early in a narrow stripe on the dorsal side of the </w:delText>
        </w:r>
        <w:commentRangeStart w:id="422"/>
        <w:r w:rsidR="003C0EDF" w:rsidRPr="00A231A7" w:rsidDel="00124DFE">
          <w:delText>embryo</w:delText>
        </w:r>
        <w:commentRangeEnd w:id="422"/>
        <w:r w:rsidR="00124DFE" w:rsidRPr="00A231A7" w:rsidDel="00124DFE">
          <w:rPr>
            <w:rStyle w:val="CommentReference"/>
          </w:rPr>
          <w:commentReference w:id="422"/>
        </w:r>
        <w:r w:rsidR="003C0EDF" w:rsidRPr="00A231A7" w:rsidDel="00124DFE">
          <w:delText xml:space="preserve">. </w:delText>
        </w:r>
      </w:del>
      <w:del w:id="423"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424" w:author="Michael Chambers" w:date="2015-11-16T17:55:00Z">
        <w:r w:rsidR="003C0EDF" w:rsidRPr="00A231A7" w:rsidDel="00A231A7">
          <w:delText>We hypothesize that this</w:delText>
        </w:r>
      </w:del>
      <w:ins w:id="425" w:author="Michael Chambers" w:date="2015-11-16T17:58:00Z">
        <w:r w:rsidR="00A231A7" w:rsidRPr="00A231A7">
          <w:rPr>
            <w:rPrChange w:id="426" w:author="Michael Chambers" w:date="2015-11-16T17:58:00Z">
              <w:rPr>
                <w:i/>
              </w:rPr>
            </w:rPrChange>
          </w:rPr>
          <w:t>As</w:t>
        </w:r>
        <w:r w:rsidR="00A231A7">
          <w:rPr>
            <w:i/>
          </w:rPr>
          <w:t xml:space="preserve"> </w:t>
        </w:r>
      </w:ins>
      <w:del w:id="427" w:author="Michael Chambers" w:date="2015-11-16T17:58:00Z">
        <w:r w:rsidR="003C0EDF" w:rsidDel="00A231A7">
          <w:delText xml:space="preserve"> supports </w:delText>
        </w:r>
      </w:del>
      <w:proofErr w:type="spellStart"/>
      <w:ins w:id="428" w:author="Michael Chambers" w:date="2015-11-16T17:57:00Z">
        <w:r w:rsidR="00A231A7">
          <w:t>Gro</w:t>
        </w:r>
        <w:proofErr w:type="spellEnd"/>
        <w:r w:rsidR="00A231A7">
          <w:t xml:space="preserve"> tetramers can crosslink chromatin</w:t>
        </w:r>
      </w:ins>
      <w:ins w:id="429" w:author="Michael Chambers" w:date="2015-11-16T18:00:00Z">
        <w:r w:rsidR="00A231A7">
          <w:rPr>
            <w:i/>
          </w:rPr>
          <w:t xml:space="preserve"> </w:t>
        </w:r>
        <w:r w:rsidR="00A231A7">
          <w:t xml:space="preserve">arrays </w:t>
        </w:r>
        <w:r w:rsidR="00A231A7">
          <w:rPr>
            <w:i/>
          </w:rPr>
          <w:t>in vitro</w:t>
        </w:r>
      </w:ins>
      <w:ins w:id="430" w:author="Michael Chambers" w:date="2015-11-16T18:11:00Z">
        <w:r w:rsidR="002E1DE4">
          <w:rPr>
            <w:i/>
          </w:rPr>
          <w:t xml:space="preserve"> </w:t>
        </w:r>
      </w:ins>
      <w:r w:rsidR="00223495">
        <w:t>{</w:t>
      </w:r>
      <w:proofErr w:type="spellStart"/>
      <w:r w:rsidR="00223495">
        <w:t>Sekiya</w:t>
      </w:r>
      <w:proofErr w:type="spellEnd"/>
      <w:r w:rsidR="00223495">
        <w:t>, 2007 #1658}</w:t>
      </w:r>
      <w:ins w:id="431" w:author="Michael Chambers" w:date="2015-11-16T17:57:00Z">
        <w:r w:rsidR="00A231A7">
          <w:t>,</w:t>
        </w:r>
      </w:ins>
      <w:ins w:id="432" w:author="Michael Chambers" w:date="2015-11-16T17:58:00Z">
        <w:r w:rsidR="00A231A7">
          <w:t xml:space="preserve"> the presence of these peak clusters </w:t>
        </w:r>
      </w:ins>
      <w:ins w:id="433" w:author="Michael Chambers" w:date="2015-11-16T17:59:00Z">
        <w:r w:rsidR="00A231A7">
          <w:t xml:space="preserve">suggests </w:t>
        </w:r>
      </w:ins>
      <w:ins w:id="434" w:author="Michael Chambers" w:date="2015-11-16T18:12:00Z">
        <w:r w:rsidR="00B6696F">
          <w:t xml:space="preserve">this function extends to </w:t>
        </w:r>
        <w:r w:rsidR="00B6696F">
          <w:rPr>
            <w:i/>
          </w:rPr>
          <w:t xml:space="preserve">in vivo </w:t>
        </w:r>
        <w:r w:rsidR="00B6696F">
          <w:t>contexts</w:t>
        </w:r>
      </w:ins>
      <w:ins w:id="435" w:author="Michael Chambers" w:date="2015-11-16T17:59:00Z">
        <w:r w:rsidR="0075529D">
          <w:t xml:space="preserve">. </w:t>
        </w:r>
      </w:ins>
      <w:ins w:id="436" w:author="Michael Chambers" w:date="2015-11-16T18:12:00Z">
        <w:r w:rsidR="00B6696F">
          <w:t>Together, these</w:t>
        </w:r>
      </w:ins>
      <w:ins w:id="437" w:author="Michael Chambers" w:date="2015-11-16T17:59:00Z">
        <w:r w:rsidR="0075529D">
          <w:t xml:space="preserve"> observation</w:t>
        </w:r>
      </w:ins>
      <w:ins w:id="438" w:author="Michael Chambers" w:date="2015-11-16T18:12:00Z">
        <w:r w:rsidR="00B6696F">
          <w:t>s</w:t>
        </w:r>
      </w:ins>
      <w:ins w:id="439" w:author="Michael Chambers" w:date="2015-11-16T17:59:00Z">
        <w:r w:rsidR="00B6696F">
          <w:t xml:space="preserve"> suggest</w:t>
        </w:r>
      </w:ins>
      <w:ins w:id="440" w:author="Michael Chambers" w:date="2015-11-16T17:57:00Z">
        <w:r w:rsidR="00A231A7">
          <w:t xml:space="preserve"> </w:t>
        </w:r>
      </w:ins>
      <w:r w:rsidR="003C0EDF" w:rsidRPr="00A231A7">
        <w:t>a</w:t>
      </w:r>
      <w:r w:rsidR="003C0EDF">
        <w:t xml:space="preserve"> model of repression whereby Groucho is recruited to </w:t>
      </w:r>
      <w:del w:id="441" w:author="Michael Chambers" w:date="2015-11-16T18:12:00Z">
        <w:r w:rsidR="003C0EDF" w:rsidDel="00B6696F">
          <w:delText xml:space="preserve">repressive </w:delText>
        </w:r>
      </w:del>
      <w:r w:rsidR="003C0EDF">
        <w:t xml:space="preserve">regulatory regions </w:t>
      </w:r>
      <w:del w:id="442" w:author="Michael Chambers" w:date="2015-11-16T18:13:00Z">
        <w:r w:rsidR="003C0EDF" w:rsidDel="00B6696F">
          <w:delText>and precipitates a rearrangement of local chromatin</w:delText>
        </w:r>
      </w:del>
      <w:del w:id="443" w:author="Michael Chambers" w:date="2015-11-16T17:57:00Z">
        <w:r w:rsidR="003C0EDF" w:rsidDel="00A231A7">
          <w:delText>,</w:delText>
        </w:r>
      </w:del>
      <w:del w:id="444" w:author="Michael Chambers" w:date="2015-11-16T18:01:00Z">
        <w:r w:rsidR="003C0EDF" w:rsidDel="0075529D">
          <w:delText xml:space="preserve"> </w:delText>
        </w:r>
      </w:del>
      <w:del w:id="445" w:author="Michael Chambers" w:date="2015-11-16T17:57:00Z">
        <w:r w:rsidR="003C0EDF" w:rsidDel="00A231A7">
          <w:delText>brin</w:delText>
        </w:r>
      </w:del>
      <w:ins w:id="446" w:author="Albert Courey" w:date="2015-11-16T15:30:00Z">
        <w:del w:id="447" w:author="Michael Chambers" w:date="2015-11-16T17:57:00Z">
          <w:r w:rsidR="00124DFE" w:rsidDel="00A231A7">
            <w:delText>g</w:delText>
          </w:r>
        </w:del>
      </w:ins>
      <w:del w:id="448" w:author="Michael Chambers" w:date="2015-11-16T17:57:00Z">
        <w:r w:rsidR="003C0EDF" w:rsidDel="00A231A7">
          <w:delText xml:space="preserve">ing </w:delText>
        </w:r>
      </w:del>
      <w:del w:id="449" w:author="Michael Chambers" w:date="2015-11-16T18:13:00Z">
        <w:r w:rsidR="003C0EDF" w:rsidDel="00B6696F">
          <w:delText xml:space="preserve">Gro into contact with </w:delText>
        </w:r>
      </w:del>
      <w:ins w:id="450" w:author="Michael Chambers" w:date="2015-11-16T18:14:00Z">
        <w:r w:rsidR="00B6696F">
          <w:t>from which</w:t>
        </w:r>
      </w:ins>
      <w:ins w:id="451" w:author="Michael Chambers" w:date="2015-11-16T18:13:00Z">
        <w:r w:rsidR="00EB1A75">
          <w:t xml:space="preserve"> it may form </w:t>
        </w:r>
        <w:r w:rsidR="00B6696F">
          <w:t xml:space="preserve">contacts with </w:t>
        </w:r>
      </w:ins>
      <w:ins w:id="452" w:author="Michael Chambers" w:date="2015-11-16T18:14:00Z">
        <w:r w:rsidR="00B6696F">
          <w:t>additional chromatin regions</w:t>
        </w:r>
      </w:ins>
      <w:del w:id="453" w:author="Michael Chambers" w:date="2015-11-16T16:22:00Z">
        <w:r w:rsidR="003C0EDF" w:rsidDel="0035018D">
          <w:delText>TSS’s</w:delText>
        </w:r>
      </w:del>
      <w:r w:rsidR="003C0EDF">
        <w:t xml:space="preserve">. </w:t>
      </w:r>
      <w:del w:id="454" w:author="Michael Chambers" w:date="2015-11-16T18:16:00Z">
        <w:r w:rsidR="003C0EDF" w:rsidDel="00B6696F">
          <w:delText xml:space="preserve">Subsequent repression may be accomplished through multiple mechanisms. </w:delText>
        </w:r>
      </w:del>
      <w:ins w:id="455" w:author="Michael Chambers" w:date="2015-11-16T18:16:00Z">
        <w:r w:rsidR="00B6696F">
          <w:t xml:space="preserve">This model is consistent with findings that </w:t>
        </w:r>
      </w:ins>
      <w:del w:id="456"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57" w:author="Albert Courey" w:date="2015-11-16T15:33:00Z">
        <w:del w:id="458" w:author="Michael Chambers" w:date="2015-11-16T16:22:00Z">
          <w:r w:rsidR="00124DFE" w:rsidDel="0035018D">
            <w:delText xml:space="preserve"> (see following chapter)</w:delText>
          </w:r>
        </w:del>
      </w:ins>
      <w:del w:id="459" w:author="Michael Chambers" w:date="2015-11-16T16:22:00Z">
        <w:r w:rsidR="003C0EDF" w:rsidDel="0035018D">
          <w:delText xml:space="preserve">. </w:delText>
        </w:r>
      </w:del>
      <w:del w:id="460" w:author="Michael Chambers" w:date="2015-11-16T18:16:00Z">
        <w:r w:rsidR="003C0EDF" w:rsidDel="00B6696F">
          <w:delText>Repression may also be initiated by the well-documented interaction of Groucho with</w:delText>
        </w:r>
      </w:del>
      <w:proofErr w:type="spellStart"/>
      <w:ins w:id="461" w:author="Michael Chambers" w:date="2015-11-16T18:16:00Z">
        <w:r w:rsidR="00B6696F">
          <w:t>Gro</w:t>
        </w:r>
        <w:proofErr w:type="spellEnd"/>
        <w:r w:rsidR="00B6696F">
          <w:t xml:space="preserve"> interacts with</w:t>
        </w:r>
      </w:ins>
      <w:r w:rsidR="003C0EDF">
        <w:t xml:space="preserve"> </w:t>
      </w:r>
      <w:ins w:id="462" w:author="Michael Chambers" w:date="2015-11-16T18:17:00Z">
        <w:r w:rsidR="00B6696F">
          <w:t xml:space="preserve">the histone </w:t>
        </w:r>
        <w:proofErr w:type="spellStart"/>
        <w:r w:rsidR="00B6696F">
          <w:t>deacetylase</w:t>
        </w:r>
        <w:proofErr w:type="spellEnd"/>
        <w:r w:rsidR="00B6696F">
          <w:t xml:space="preserve"> </w:t>
        </w:r>
      </w:ins>
      <w:r w:rsidR="003C0EDF">
        <w:t>HDAC1/Rpd3</w:t>
      </w:r>
      <w:ins w:id="463" w:author="Michael Chambers" w:date="2015-11-16T18:17:00Z">
        <w:r w:rsidR="00B6696F">
          <w:t>,</w:t>
        </w:r>
      </w:ins>
      <w:del w:id="464" w:author="Michael Chambers" w:date="2015-11-16T18:16:00Z">
        <w:r w:rsidR="003C0EDF" w:rsidDel="00B6696F">
          <w:delText>,</w:delText>
        </w:r>
      </w:del>
      <w:r w:rsidR="003C0EDF">
        <w:t xml:space="preserve"> leading to </w:t>
      </w:r>
      <w:del w:id="465" w:author="Michael Chambers" w:date="2015-11-16T18:17:00Z">
        <w:r w:rsidR="003C0EDF" w:rsidDel="00B6696F">
          <w:delText>deacetylation of histones within and directly upstream of the gene body, resulting in chromatin condensation and repression</w:delText>
        </w:r>
      </w:del>
      <w:ins w:id="466" w:author="Michael Chambers" w:date="2015-11-16T18:17:00Z">
        <w:r w:rsidR="00B6696F">
          <w:t xml:space="preserve">localized </w:t>
        </w:r>
        <w:proofErr w:type="spellStart"/>
        <w:r w:rsidR="00B6696F">
          <w:t>deacetylation</w:t>
        </w:r>
        <w:proofErr w:type="spellEnd"/>
        <w:r w:rsidR="00B6696F">
          <w:t xml:space="preserve"> of histones and</w:t>
        </w:r>
      </w:ins>
      <w:ins w:id="467" w:author="Michael Chambers" w:date="2015-11-16T18:18:00Z">
        <w:r w:rsidR="00B6696F">
          <w:t xml:space="preserve"> a consequent</w:t>
        </w:r>
      </w:ins>
      <w:ins w:id="468" w:author="Michael Chambers" w:date="2015-11-16T18:17:00Z">
        <w:r w:rsidR="00B6696F">
          <w:t xml:space="preserve"> increase in </w:t>
        </w:r>
      </w:ins>
      <w:ins w:id="469" w:author="Michael Chambers" w:date="2015-11-16T18:18:00Z">
        <w:r w:rsidR="00B6696F">
          <w:t>nucleosome</w:t>
        </w:r>
      </w:ins>
      <w:ins w:id="470" w:author="Michael Chambers" w:date="2015-11-16T18:17:00Z">
        <w:r w:rsidR="00B6696F">
          <w:t xml:space="preserve"> density</w:t>
        </w:r>
      </w:ins>
      <w:ins w:id="471" w:author="Michael Chambers" w:date="2015-11-16T18:18:00Z">
        <w:r w:rsidR="00B6696F">
          <w:t xml:space="preserve"> </w:t>
        </w:r>
      </w:ins>
      <w:r w:rsidR="00223495">
        <w:t>{Winkler, 2010 #2964}</w:t>
      </w:r>
      <w:r w:rsidR="003C0EDF">
        <w:t>.</w:t>
      </w:r>
      <w:ins w:id="472" w:author="Michael Chambers" w:date="2015-11-16T18:21:00Z">
        <w:r w:rsidR="00B6696F">
          <w:t xml:space="preserve"> </w:t>
        </w:r>
      </w:ins>
      <w:ins w:id="473" w:author="Michael Chambers" w:date="2015-11-16T18:22:00Z">
        <w:r w:rsidR="00DC4D3F">
          <w:t xml:space="preserve">Chromatin crosslinking could be one mechanism by which </w:t>
        </w:r>
        <w:proofErr w:type="spellStart"/>
        <w:r w:rsidR="00DC4D3F">
          <w:t>Gro</w:t>
        </w:r>
        <w:proofErr w:type="spellEnd"/>
        <w:r w:rsidR="00DC4D3F">
          <w:t xml:space="preserve"> functions as a long-range repressor</w:t>
        </w:r>
      </w:ins>
      <w:ins w:id="474" w:author="Michael Chambers" w:date="2015-11-17T01:18:00Z">
        <w:r w:rsidR="00EB1A75">
          <w:t xml:space="preserve"> to transfer these histone marks to distal regions</w:t>
        </w:r>
      </w:ins>
      <w:ins w:id="475" w:author="Michael Chambers" w:date="2015-11-16T18:21:00Z">
        <w:r w:rsidR="00B6696F">
          <w:t>.</w:t>
        </w:r>
      </w:ins>
      <w:ins w:id="476" w:author="Michael Chambers" w:date="2015-11-16T19:24:00Z">
        <w:r w:rsidR="008552A3">
          <w:t xml:space="preserve"> </w:t>
        </w:r>
      </w:ins>
      <w:ins w:id="477" w:author="Michael Chambers" w:date="2015-11-16T19:29:00Z">
        <w:r w:rsidR="008552A3">
          <w:t xml:space="preserve">In some situations, </w:t>
        </w:r>
        <w:proofErr w:type="spellStart"/>
        <w:r w:rsidR="008552A3">
          <w:t>Gro</w:t>
        </w:r>
        <w:proofErr w:type="spellEnd"/>
        <w:r w:rsidR="008552A3">
          <w:t xml:space="preserve"> recruitment </w:t>
        </w:r>
      </w:ins>
      <w:ins w:id="478" w:author="Michael Chambers" w:date="2015-11-17T01:19:00Z">
        <w:r w:rsidR="00EB1A75">
          <w:t>causes</w:t>
        </w:r>
      </w:ins>
      <w:ins w:id="479" w:author="Michael Chambers" w:date="2015-11-16T19:29:00Z">
        <w:r w:rsidR="008552A3">
          <w:t xml:space="preserve"> widespread </w:t>
        </w:r>
        <w:proofErr w:type="spellStart"/>
        <w:r w:rsidR="008552A3">
          <w:t>deacetylation</w:t>
        </w:r>
        <w:proofErr w:type="spellEnd"/>
        <w:r w:rsidR="008552A3">
          <w:t xml:space="preserve"> of H3 and H4 histone tales, an observation that led to the hypothesis that </w:t>
        </w:r>
        <w:proofErr w:type="spellStart"/>
        <w:r w:rsidR="008552A3">
          <w:t>Gro</w:t>
        </w:r>
        <w:proofErr w:type="spellEnd"/>
        <w:r w:rsidR="008552A3">
          <w:t xml:space="preserve"> itself spreads throughout chromatin</w:t>
        </w:r>
      </w:ins>
      <w:ins w:id="480" w:author="Michael Chambers" w:date="2015-11-16T19:30:00Z">
        <w:r w:rsidR="008552A3">
          <w:t xml:space="preserve"> </w:t>
        </w:r>
      </w:ins>
      <w:r w:rsidR="00223495">
        <w:t>{Martinez, 2008 #2287;Kok, 2015 #3189}</w:t>
      </w:r>
      <w:ins w:id="481" w:author="Michael Chambers" w:date="2015-11-16T19:29:00Z">
        <w:r w:rsidR="00E34944">
          <w:t>.</w:t>
        </w:r>
      </w:ins>
      <w:ins w:id="482" w:author="Michael Chambers" w:date="2015-11-16T19:33:00Z">
        <w:r w:rsidR="00E34944">
          <w:t xml:space="preserve"> As </w:t>
        </w:r>
        <w:proofErr w:type="spellStart"/>
        <w:r w:rsidR="00E34944">
          <w:t>Gro</w:t>
        </w:r>
        <w:proofErr w:type="spellEnd"/>
        <w:r w:rsidR="00E34944">
          <w:t xml:space="preserve"> does not appear to </w:t>
        </w:r>
      </w:ins>
      <w:ins w:id="483" w:author="Michael Chambers" w:date="2015-11-16T19:34:00Z">
        <w:r w:rsidR="00E34944">
          <w:t>bind continuous stretches of chromatin</w:t>
        </w:r>
      </w:ins>
      <w:ins w:id="484" w:author="Michael Chambers" w:date="2015-11-16T19:33:00Z">
        <w:r w:rsidR="00E34944">
          <w:t xml:space="preserve"> in the embryo, crosslinking could function as a mechanism to transfer these </w:t>
        </w:r>
      </w:ins>
      <w:ins w:id="485" w:author="Michael Chambers" w:date="2015-11-16T19:34:00Z">
        <w:r w:rsidR="00E34944">
          <w:t xml:space="preserve">histone </w:t>
        </w:r>
      </w:ins>
      <w:ins w:id="486" w:author="Michael Chambers" w:date="2015-11-16T19:33:00Z">
        <w:r w:rsidR="00E34944">
          <w:t xml:space="preserve">marks onto sites distant from </w:t>
        </w:r>
        <w:proofErr w:type="spellStart"/>
        <w:r w:rsidR="00E34944">
          <w:t>Gro</w:t>
        </w:r>
        <w:proofErr w:type="spellEnd"/>
        <w:r w:rsidR="00E34944">
          <w:t xml:space="preserve"> recruitment.</w:t>
        </w:r>
      </w:ins>
      <w:ins w:id="487" w:author="Michael Chambers" w:date="2015-11-16T19:32:00Z">
        <w:r w:rsidR="00E34944">
          <w:t xml:space="preserve"> </w:t>
        </w:r>
      </w:ins>
    </w:p>
    <w:p w14:paraId="0C2F9A6F" w14:textId="4FADBCBC" w:rsidR="003C0EDF" w:rsidRDefault="003C0EDF" w:rsidP="003C0EDF">
      <w:pPr>
        <w:spacing w:line="480" w:lineRule="auto"/>
        <w:ind w:firstLine="720"/>
        <w:rPr>
          <w:ins w:id="488" w:author="Michael Chambers" w:date="2015-11-16T19:35:00Z"/>
        </w:rPr>
      </w:pPr>
      <w:del w:id="489" w:author="Michael Chambers" w:date="2015-11-16T18:22:00Z">
        <w:r w:rsidDel="00DC4D3F">
          <w:lastRenderedPageBreak/>
          <w:delText xml:space="preserve"> </w:delText>
        </w:r>
      </w:del>
      <w:del w:id="490" w:author="Michael Chambers" w:date="2015-11-16T18:26:00Z">
        <w:r w:rsidDel="00DC4D3F">
          <w:delText>The latter mechanism of repression, via</w:delText>
        </w:r>
      </w:del>
      <w:proofErr w:type="gramStart"/>
      <w:ins w:id="491" w:author="Michael Chambers" w:date="2015-11-16T18:27:00Z">
        <w:r w:rsidR="00DC4D3F">
          <w:t>A</w:t>
        </w:r>
      </w:ins>
      <w:proofErr w:type="gramEnd"/>
      <w:del w:id="492" w:author="Michael Chambers" w:date="2015-11-16T18:26:00Z">
        <w:r w:rsidDel="00DC4D3F">
          <w:delText xml:space="preserve"> a</w:delText>
        </w:r>
      </w:del>
      <w:r>
        <w:t>lteration of the histone mark landscape</w:t>
      </w:r>
      <w:del w:id="493" w:author="Michael Chambers" w:date="2015-11-16T18:27:00Z">
        <w:r w:rsidDel="00DC4D3F">
          <w:delText>,</w:delText>
        </w:r>
      </w:del>
      <w:r>
        <w:t xml:space="preserve"> is a potential mechanism </w:t>
      </w:r>
      <w:del w:id="494" w:author="Michael Chambers" w:date="2015-11-16T18:27:00Z">
        <w:r w:rsidDel="00DC4D3F">
          <w:delText xml:space="preserve">for </w:delText>
        </w:r>
      </w:del>
      <w:ins w:id="495" w:author="Michael Chambers" w:date="2015-11-16T18:27:00Z">
        <w:r w:rsidR="00DC4D3F">
          <w:t xml:space="preserve">by which </w:t>
        </w:r>
      </w:ins>
      <w:r>
        <w:t xml:space="preserve">Groucho </w:t>
      </w:r>
      <w:ins w:id="496" w:author="Michael Chambers" w:date="2015-11-16T18:27:00Z">
        <w:r w:rsidR="00DC4D3F">
          <w:t>can</w:t>
        </w:r>
      </w:ins>
      <w:del w:id="497" w:author="Michael Chambers" w:date="2015-11-16T18:27:00Z">
        <w:r w:rsidDel="00DC4D3F">
          <w:delText>to</w:delText>
        </w:r>
      </w:del>
      <w:r>
        <w:t xml:space="preserve"> act epigenetically, achieving repression that lasts after Groucho </w:t>
      </w:r>
      <w:ins w:id="498" w:author="Michael Chambers" w:date="2015-11-16T16:23:00Z">
        <w:r w:rsidR="0035018D">
          <w:t xml:space="preserve">is no longer associated with </w:t>
        </w:r>
      </w:ins>
      <w:del w:id="499" w:author="Michael Chambers" w:date="2015-11-16T16:23:00Z">
        <w:r w:rsidDel="0035018D">
          <w:delText xml:space="preserve">has left </w:delText>
        </w:r>
      </w:del>
      <w:r>
        <w:t xml:space="preserve">a locus. This is </w:t>
      </w:r>
      <w:del w:id="500" w:author="Michael Chambers" w:date="2015-11-17T01:20:00Z">
        <w:r w:rsidDel="00EB1A75">
          <w:delText>consistent with</w:delText>
        </w:r>
      </w:del>
      <w:ins w:id="501" w:author="Michael Chambers" w:date="2015-11-17T01:20:00Z">
        <w:r w:rsidR="00EB1A75">
          <w:t xml:space="preserve">loosely supported by </w:t>
        </w:r>
        <w:proofErr w:type="spellStart"/>
        <w:r w:rsidR="00EB1A75">
          <w:t>Gro</w:t>
        </w:r>
      </w:ins>
      <w:proofErr w:type="spellEnd"/>
      <w:r>
        <w:t xml:space="preserve"> behavior seen at the </w:t>
      </w:r>
      <w:proofErr w:type="spellStart"/>
      <w:proofErr w:type="gramStart"/>
      <w:r>
        <w:rPr>
          <w:i/>
        </w:rPr>
        <w:t>zen</w:t>
      </w:r>
      <w:proofErr w:type="spellEnd"/>
      <w:proofErr w:type="gramEnd"/>
      <w:r>
        <w:rPr>
          <w:i/>
        </w:rPr>
        <w:t xml:space="preserve"> </w:t>
      </w:r>
      <w:r>
        <w:t xml:space="preserve">locus, where </w:t>
      </w:r>
      <w:proofErr w:type="spellStart"/>
      <w:r>
        <w:t>Gro</w:t>
      </w:r>
      <w:proofErr w:type="spellEnd"/>
      <w:del w:id="502" w:author="Michael Chambers" w:date="2015-11-17T01:20:00Z">
        <w:r w:rsidDel="00EB1A75">
          <w:delText>ucho</w:delText>
        </w:r>
      </w:del>
      <w:r>
        <w:t xml:space="preserve"> occupancy is </w:t>
      </w:r>
      <w:del w:id="503" w:author="Michael Chambers" w:date="2015-11-16T18:27:00Z">
        <w:r w:rsidDel="00DC4D3F">
          <w:delText>essentially gone</w:delText>
        </w:r>
      </w:del>
      <w:ins w:id="504" w:author="Michael Chambers" w:date="2015-11-16T18:27:00Z">
        <w:r w:rsidR="00DC4D3F">
          <w:t>significantly reduced</w:t>
        </w:r>
      </w:ins>
      <w:r>
        <w:t xml:space="preserve"> following 4 hours of development</w:t>
      </w:r>
      <w:ins w:id="505" w:author="Michael Chambers" w:date="2015-11-17T01:20:00Z">
        <w:r w:rsidR="00EB1A75">
          <w:t xml:space="preserve"> </w:t>
        </w:r>
      </w:ins>
      <w:del w:id="506" w:author="Michael Chambers" w:date="2015-11-17T01:20:00Z">
        <w:r w:rsidDel="00EB1A75">
          <w:delText xml:space="preserve">, </w:delText>
        </w:r>
      </w:del>
      <w:r>
        <w:t xml:space="preserve">despite </w:t>
      </w:r>
      <w:proofErr w:type="spellStart"/>
      <w:ins w:id="507" w:author="Michael Chambers" w:date="2015-11-16T18:27:00Z">
        <w:r w:rsidR="00DC4D3F" w:rsidRPr="00DC4D3F">
          <w:rPr>
            <w:i/>
            <w:rPrChange w:id="508" w:author="Michael Chambers" w:date="2015-11-16T18:27:00Z">
              <w:rPr/>
            </w:rPrChange>
          </w:rPr>
          <w:t>zen</w:t>
        </w:r>
      </w:ins>
      <w:proofErr w:type="spellEnd"/>
      <w:del w:id="509" w:author="Michael Chambers" w:date="2015-11-16T18:27:00Z">
        <w:r w:rsidRPr="00DC4D3F" w:rsidDel="00DC4D3F">
          <w:rPr>
            <w:i/>
            <w:rPrChange w:id="510" w:author="Michael Chambers" w:date="2015-11-16T18:27:00Z">
              <w:rPr/>
            </w:rPrChange>
          </w:rPr>
          <w:delText>Zen</w:delText>
        </w:r>
      </w:del>
      <w:r>
        <w:t xml:space="preserve"> remaining repressed throughout </w:t>
      </w:r>
      <w:del w:id="511" w:author="Michael Chambers" w:date="2015-11-16T18:27:00Z">
        <w:r w:rsidDel="00DC4D3F">
          <w:delText xml:space="preserve">later </w:delText>
        </w:r>
      </w:del>
      <w:ins w:id="512" w:author="Michael Chambers" w:date="2015-11-16T18:27:00Z">
        <w:r w:rsidR="00DC4D3F">
          <w:t xml:space="preserve">these </w:t>
        </w:r>
      </w:ins>
      <w:r>
        <w:t>stages of development.</w:t>
      </w:r>
      <w:ins w:id="513" w:author="Michael Chambers" w:date="2015-11-16T18:28:00Z">
        <w:r w:rsidR="00DC4D3F">
          <w:t xml:space="preserve"> </w:t>
        </w:r>
      </w:ins>
      <w:ins w:id="514" w:author="Michael Chambers" w:date="2015-11-16T19:13:00Z">
        <w:r w:rsidR="00E703B2">
          <w:t xml:space="preserve">This long-term repression could very well be the result of additional factors </w:t>
        </w:r>
      </w:ins>
      <w:ins w:id="515" w:author="Michael Chambers" w:date="2015-11-16T19:14:00Z">
        <w:r w:rsidR="00E703B2">
          <w:t>independent</w:t>
        </w:r>
      </w:ins>
      <w:ins w:id="516" w:author="Michael Chambers" w:date="2015-11-16T19:13:00Z">
        <w:r w:rsidR="00E703B2">
          <w:t xml:space="preserve"> of </w:t>
        </w:r>
        <w:proofErr w:type="spellStart"/>
        <w:r w:rsidR="00E703B2">
          <w:t>Gro</w:t>
        </w:r>
      </w:ins>
      <w:proofErr w:type="spellEnd"/>
      <w:ins w:id="517" w:author="Michael Chambers" w:date="2015-11-17T01:20:00Z">
        <w:r w:rsidR="00EB1A75">
          <w:t>, however</w:t>
        </w:r>
      </w:ins>
      <w:ins w:id="518" w:author="Michael Chambers" w:date="2015-11-16T18:32:00Z">
        <w:r w:rsidR="00FD43B2">
          <w:t>.</w:t>
        </w:r>
      </w:ins>
      <w:ins w:id="519" w:author="Michael Chambers" w:date="2015-11-16T18:28:00Z">
        <w:r w:rsidR="00FD43B2">
          <w:t xml:space="preserve"> </w:t>
        </w:r>
      </w:ins>
      <w:del w:id="520" w:author="Michael Chambers" w:date="2015-11-16T18:32:00Z">
        <w:r w:rsidDel="00FD43B2">
          <w:delText xml:space="preserve"> </w:delText>
        </w:r>
      </w:del>
      <w:ins w:id="521" w:author="Michael Chambers" w:date="2015-11-16T16:23:00Z">
        <w:r w:rsidR="0035018D">
          <w:t xml:space="preserve">Work presented in the next chapter will provide evidence that </w:t>
        </w:r>
        <w:proofErr w:type="spellStart"/>
        <w:r w:rsidR="0035018D">
          <w:t>Gro</w:t>
        </w:r>
      </w:ins>
      <w:proofErr w:type="spellEnd"/>
      <w:ins w:id="522" w:author="Michael Chambers" w:date="2015-11-16T18:34:00Z">
        <w:r w:rsidR="00FD43B2">
          <w:t xml:space="preserve">-mediated repression </w:t>
        </w:r>
      </w:ins>
      <w:ins w:id="523" w:author="Michael Chambers" w:date="2015-11-16T16:23:00Z">
        <w:r w:rsidR="0035018D">
          <w:t xml:space="preserve">positively correlates with stalled </w:t>
        </w:r>
      </w:ins>
      <w:ins w:id="524" w:author="Michael Chambers" w:date="2015-11-16T18:33:00Z">
        <w:r w:rsidR="00FD43B2">
          <w:t xml:space="preserve">RNA </w:t>
        </w:r>
      </w:ins>
      <w:proofErr w:type="spellStart"/>
      <w:ins w:id="525" w:author="Michael Chambers" w:date="2015-11-16T16:23:00Z">
        <w:r w:rsidR="0035018D">
          <w:t>PolII</w:t>
        </w:r>
        <w:proofErr w:type="spellEnd"/>
        <w:r w:rsidR="0035018D">
          <w:t xml:space="preserve"> in the embryo</w:t>
        </w:r>
      </w:ins>
      <w:ins w:id="526" w:author="Michael Chambers" w:date="2015-11-16T18:32:00Z">
        <w:r w:rsidR="00FD43B2">
          <w:t>, which may represent another method of transcriptional silencing</w:t>
        </w:r>
      </w:ins>
      <w:ins w:id="527" w:author="Michael Chambers" w:date="2015-11-16T16:23:00Z">
        <w:r w:rsidR="0035018D">
          <w:t xml:space="preserve">.  </w:t>
        </w:r>
      </w:ins>
    </w:p>
    <w:p w14:paraId="4966729F" w14:textId="62603500" w:rsidR="00E34944" w:rsidRDefault="00E34944" w:rsidP="003C0EDF">
      <w:pPr>
        <w:spacing w:line="480" w:lineRule="auto"/>
        <w:ind w:firstLine="720"/>
      </w:pPr>
      <w:ins w:id="528" w:author="Michael Chambers" w:date="2015-11-16T19:35:00Z">
        <w:r>
          <w:t xml:space="preserve">The </w:t>
        </w:r>
        <w:proofErr w:type="spellStart"/>
        <w:r>
          <w:t>Gro</w:t>
        </w:r>
        <w:proofErr w:type="spellEnd"/>
        <w:r>
          <w:t xml:space="preserve"> regulatory targets identified </w:t>
        </w:r>
      </w:ins>
      <w:ins w:id="529" w:author="Michael Chambers" w:date="2015-11-16T19:36:00Z">
        <w:r>
          <w:t xml:space="preserve">here confirm that </w:t>
        </w:r>
        <w:proofErr w:type="spellStart"/>
        <w:r>
          <w:t>Gro</w:t>
        </w:r>
        <w:proofErr w:type="spellEnd"/>
        <w:r>
          <w:t xml:space="preserve"> </w:t>
        </w:r>
      </w:ins>
      <w:ins w:id="530" w:author="Michael Chambers" w:date="2015-11-16T19:37:00Z">
        <w:r>
          <w:t xml:space="preserve">regulates both upstream and downstream elements of a </w:t>
        </w:r>
        <w:proofErr w:type="gramStart"/>
        <w:r>
          <w:t>highly-interconnected</w:t>
        </w:r>
        <w:proofErr w:type="gramEnd"/>
        <w:r>
          <w:t xml:space="preserve"> network of signaling pathways. </w:t>
        </w:r>
      </w:ins>
      <w:ins w:id="531" w:author="Michael Chambers" w:date="2015-11-16T19:38:00Z">
        <w:r>
          <w:t xml:space="preserve">We identified multiple pathways with known </w:t>
        </w:r>
        <w:proofErr w:type="spellStart"/>
        <w:r>
          <w:t>Gro</w:t>
        </w:r>
      </w:ins>
      <w:proofErr w:type="spellEnd"/>
      <w:ins w:id="532" w:author="Michael Chambers" w:date="2015-11-16T19:43:00Z">
        <w:r w:rsidR="003F4F06">
          <w:t xml:space="preserve"> involvement</w:t>
        </w:r>
      </w:ins>
      <w:ins w:id="533" w:author="Michael Chambers" w:date="2015-11-16T19:38:00Z">
        <w:r>
          <w:t xml:space="preserve">, including </w:t>
        </w:r>
        <w:proofErr w:type="spellStart"/>
        <w:r>
          <w:t>Dpp</w:t>
        </w:r>
        <w:proofErr w:type="spellEnd"/>
        <w:r>
          <w:t>, Wingless, and EGFR signaling</w:t>
        </w:r>
      </w:ins>
      <w:ins w:id="534" w:author="Michael Chambers" w:date="2015-11-16T19:40:00Z">
        <w:r>
          <w:t xml:space="preserve">, as well as novel involvement with downstream effectors of these pathways, such as </w:t>
        </w:r>
      </w:ins>
      <w:ins w:id="535" w:author="Michael Chambers" w:date="2015-11-16T19:41:00Z">
        <w:r w:rsidR="003F4F06">
          <w:t xml:space="preserve">Pannier, </w:t>
        </w:r>
      </w:ins>
      <w:ins w:id="536" w:author="Michael Chambers" w:date="2015-11-16T19:43:00Z">
        <w:r w:rsidR="003F4F06">
          <w:t>Atonal, and Patched.</w:t>
        </w:r>
      </w:ins>
    </w:p>
    <w:p w14:paraId="1944396B" w14:textId="76185C37" w:rsidR="00AC2DA3" w:rsidRDefault="003C0EDF" w:rsidP="003C0EDF">
      <w:pPr>
        <w:spacing w:line="480" w:lineRule="auto"/>
        <w:ind w:firstLine="720"/>
        <w:rPr>
          <w:ins w:id="537"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538" w:author="Michael Chambers" w:date="2015-11-16T16:24:00Z">
        <w:r w:rsidR="0035018D">
          <w:t xml:space="preserve">in this manner </w:t>
        </w:r>
      </w:ins>
      <w:r>
        <w:t xml:space="preserve">by </w:t>
      </w:r>
      <w:proofErr w:type="spellStart"/>
      <w:r>
        <w:t>Gro</w:t>
      </w:r>
      <w:proofErr w:type="spellEnd"/>
      <w:r>
        <w:t xml:space="preserve"> to become repressed, depend</w:t>
      </w:r>
      <w:ins w:id="539" w:author="Michael Chambers" w:date="2015-11-16T16:24:00Z">
        <w:r w:rsidR="0035018D">
          <w:t>ent</w:t>
        </w:r>
      </w:ins>
      <w:del w:id="540" w:author="Michael Chambers" w:date="2015-11-16T16:24:00Z">
        <w:r w:rsidDel="0035018D">
          <w:delText>ing</w:delText>
        </w:r>
      </w:del>
      <w:r>
        <w:t xml:space="preserve"> on </w:t>
      </w:r>
      <w:proofErr w:type="spellStart"/>
      <w:r>
        <w:t>timepoint</w:t>
      </w:r>
      <w:proofErr w:type="spellEnd"/>
      <w:r>
        <w:t xml:space="preserve">, reinforcing that Groucho binding within genes is one strategy common to Groucho regulation. The evolution of regulatory regions within introns is common in </w:t>
      </w:r>
      <w:r>
        <w:rPr>
          <w:i/>
        </w:rPr>
        <w:t>Drosophila</w:t>
      </w:r>
      <w:r>
        <w:t xml:space="preserve">, and in animals </w:t>
      </w:r>
      <w:ins w:id="541" w:author="Michael Chambers" w:date="2015-11-16T16:24:00Z">
        <w:r w:rsidR="0035018D">
          <w:t xml:space="preserve">more </w:t>
        </w:r>
      </w:ins>
      <w:r>
        <w:t xml:space="preserve">generally. Multiple factors, including </w:t>
      </w:r>
      <w:proofErr w:type="spellStart"/>
      <w:ins w:id="542" w:author="Albert Courey" w:date="2015-11-16T15:34:00Z">
        <w:r w:rsidR="00124DFE">
          <w:t>K</w:t>
        </w:r>
      </w:ins>
      <w:del w:id="543" w:author="Albert Courey" w:date="2015-11-16T15:34:00Z">
        <w:r w:rsidDel="00124DFE">
          <w:delText>k</w:delText>
        </w:r>
      </w:del>
      <w:r>
        <w:t>ruppel</w:t>
      </w:r>
      <w:proofErr w:type="spellEnd"/>
      <w:r>
        <w:t xml:space="preserve"> and </w:t>
      </w:r>
      <w:ins w:id="544" w:author="Albert Courey" w:date="2015-11-16T15:34:00Z">
        <w:r w:rsidR="00124DFE">
          <w:t>T</w:t>
        </w:r>
      </w:ins>
      <w:del w:id="545" w:author="Albert Courey" w:date="2015-11-16T15:34:00Z">
        <w:r w:rsidDel="00124DFE">
          <w:delText>t</w:delText>
        </w:r>
      </w:del>
      <w:r>
        <w:t xml:space="preserve">wist have been shown to commonly localize to </w:t>
      </w:r>
      <w:proofErr w:type="spellStart"/>
      <w:r>
        <w:lastRenderedPageBreak/>
        <w:t>intronic</w:t>
      </w:r>
      <w:proofErr w:type="spellEnd"/>
      <w:r>
        <w:t xml:space="preserve"> regions</w:t>
      </w:r>
      <w:ins w:id="546" w:author="Albert Courey" w:date="2015-11-16T15:34:00Z">
        <w:r w:rsidR="00124DFE">
          <w:t xml:space="preserve"> </w:t>
        </w:r>
      </w:ins>
      <w:r w:rsidR="00223495">
        <w:t>{</w:t>
      </w:r>
      <w:proofErr w:type="spellStart"/>
      <w:r w:rsidR="00223495">
        <w:t>Matyash</w:t>
      </w:r>
      <w:proofErr w:type="spellEnd"/>
      <w:r w:rsidR="00223495">
        <w:t>, 2004 #3046}</w:t>
      </w:r>
      <w:del w:id="547" w:author="Michael Chambers" w:date="2015-11-16T16:24:00Z">
        <w:r w:rsidDel="0035018D">
          <w:delText xml:space="preserve"> </w:delText>
        </w:r>
      </w:del>
      <w:r w:rsidR="00223495">
        <w:t>{</w:t>
      </w:r>
      <w:proofErr w:type="spellStart"/>
      <w:r w:rsidR="00223495">
        <w:t>Sandmann</w:t>
      </w:r>
      <w:proofErr w:type="spellEnd"/>
      <w:r w:rsidR="00223495">
        <w:t>, 2007 #3048}</w:t>
      </w:r>
      <w:del w:id="548" w:author="Michael Chambers" w:date="2015-11-16T16:24:00Z">
        <w:r w:rsidRPr="00876316" w:rsidDel="0035018D">
          <w:delText xml:space="preserve"> </w:delText>
        </w:r>
      </w:del>
      <w:r w:rsidR="00223495">
        <w:t>{</w:t>
      </w:r>
      <w:proofErr w:type="spellStart"/>
      <w:r w:rsidR="00223495">
        <w:t>Zeitlinger</w:t>
      </w:r>
      <w:proofErr w:type="spellEnd"/>
      <w:r w:rsidR="00223495">
        <w:t>, 2007 #3025}</w:t>
      </w:r>
      <w:r>
        <w:t xml:space="preserve">. The regulatory logic behind </w:t>
      </w:r>
      <w:proofErr w:type="spellStart"/>
      <w:r>
        <w:t>intronic</w:t>
      </w:r>
      <w:proofErr w:type="spellEnd"/>
      <w:r>
        <w:t xml:space="preserve"> </w:t>
      </w:r>
      <w:proofErr w:type="spellStart"/>
      <w:r>
        <w:t>cis</w:t>
      </w:r>
      <w:proofErr w:type="spellEnd"/>
      <w:r>
        <w:t xml:space="preserve">-regulatory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rsidR="00223495">
        <w:t>{</w:t>
      </w:r>
      <w:proofErr w:type="spellStart"/>
      <w:r w:rsidR="00223495">
        <w:t>Yenerall</w:t>
      </w:r>
      <w:proofErr w:type="spellEnd"/>
      <w:r w:rsidR="00223495">
        <w:t>, 2011 #3051}</w:t>
      </w:r>
      <w:r>
        <w:t xml:space="preserve">. Consistent with this hypothesis, </w:t>
      </w:r>
      <w:ins w:id="549" w:author="Michael Chambers" w:date="2015-11-16T19:59:00Z">
        <w:r w:rsidR="009A1FF7">
          <w:t xml:space="preserve">genes </w:t>
        </w:r>
      </w:ins>
      <w:ins w:id="550" w:author="Michael Chambers" w:date="2015-11-16T20:00:00Z">
        <w:r w:rsidR="009A1FF7">
          <w:t>poised for rapid activation during development</w:t>
        </w:r>
      </w:ins>
      <w:del w:id="551" w:author="Michael Chambers" w:date="2015-11-16T19:59:00Z">
        <w:r w:rsidDel="009A1FF7">
          <w:delText xml:space="preserve">developmentally-regulated genes known to exhibit promoter-proximal pausing of </w:delText>
        </w:r>
      </w:del>
      <w:del w:id="552" w:author="Michael Chambers" w:date="2015-11-16T20:00:00Z">
        <w:r w:rsidDel="009A1FF7">
          <w:delText>RNA PolII</w:delText>
        </w:r>
      </w:del>
      <w:r>
        <w:t xml:space="preserve"> have been shown to have </w:t>
      </w:r>
      <w:ins w:id="553" w:author="Michael Chambers" w:date="2015-11-16T20:01:00Z">
        <w:r w:rsidR="009A1FF7">
          <w:t>significantly</w:t>
        </w:r>
      </w:ins>
      <w:del w:id="554" w:author="Michael Chambers" w:date="2015-11-16T20:00:00Z">
        <w:r w:rsidDel="009A1FF7">
          <w:delText>a</w:delText>
        </w:r>
      </w:del>
      <w:r>
        <w:t xml:space="preserve"> higher frequenc</w:t>
      </w:r>
      <w:ins w:id="555" w:author="Michael Chambers" w:date="2015-11-16T20:01:00Z">
        <w:r w:rsidR="009A1FF7">
          <w:t>ies</w:t>
        </w:r>
      </w:ins>
      <w:del w:id="556" w:author="Michael Chambers" w:date="2015-11-16T20:01:00Z">
        <w:r w:rsidDel="009A1FF7">
          <w:delText>y</w:delText>
        </w:r>
      </w:del>
      <w:r>
        <w:t xml:space="preserve"> of intron loss </w:t>
      </w:r>
      <w:del w:id="557" w:author="Michael Chambers" w:date="2015-11-16T20:00:00Z">
        <w:r w:rsidDel="009A1FF7">
          <w:delText xml:space="preserve">but not overall shorter introns </w:delText>
        </w:r>
      </w:del>
      <w:r w:rsidR="00223495">
        <w:t>{Jiang, 2014 #3052}</w:t>
      </w:r>
      <w:r>
        <w:t xml:space="preserve">. One </w:t>
      </w:r>
      <w:del w:id="558" w:author="Michael Chambers" w:date="2015-11-16T20:01:00Z">
        <w:r w:rsidDel="00992BA2">
          <w:delText xml:space="preserve">potential </w:delText>
        </w:r>
      </w:del>
      <w:r>
        <w:t xml:space="preserve">explanation of the regulatory rational </w:t>
      </w:r>
      <w:del w:id="559" w:author="Michael Chambers" w:date="2015-11-16T20:02:00Z">
        <w:r w:rsidDel="00992BA2">
          <w:delText>that gives rise to</w:delText>
        </w:r>
      </w:del>
      <w:ins w:id="560" w:author="Michael Chambers" w:date="2015-11-16T20:02:00Z">
        <w:r w:rsidR="00992BA2">
          <w:t>behind</w:t>
        </w:r>
      </w:ins>
      <w:r>
        <w:t xml:space="preserve"> </w:t>
      </w:r>
      <w:del w:id="561" w:author="Michael Chambers" w:date="2015-11-16T20:02:00Z">
        <w:r w:rsidDel="00992BA2">
          <w:delText xml:space="preserve">intragenic </w:delText>
        </w:r>
      </w:del>
      <w:proofErr w:type="spellStart"/>
      <w:ins w:id="562" w:author="Michael Chambers" w:date="2015-11-16T20:02:00Z">
        <w:r w:rsidR="00992BA2">
          <w:t>intronic</w:t>
        </w:r>
        <w:proofErr w:type="spellEnd"/>
        <w:r w:rsidR="00992BA2">
          <w:t xml:space="preserve"> </w:t>
        </w:r>
      </w:ins>
      <w:r>
        <w:t xml:space="preserve">repressor binding comes from the observation </w:t>
      </w:r>
      <w:del w:id="563" w:author="Michael Chambers" w:date="2015-11-16T20:04:00Z">
        <w:r w:rsidDel="00992BA2">
          <w:delText xml:space="preserve">that </w:delText>
        </w:r>
      </w:del>
      <w:ins w:id="564" w:author="Michael Chambers" w:date="2015-11-16T20:04:00Z">
        <w:r w:rsidR="00992BA2">
          <w:t xml:space="preserve">of a significant lag in full </w:t>
        </w:r>
      </w:ins>
      <w:ins w:id="565" w:author="Michael Chambers" w:date="2015-11-17T01:22:00Z">
        <w:r w:rsidR="00C67591">
          <w:t>gene repression</w:t>
        </w:r>
      </w:ins>
      <w:ins w:id="566" w:author="Michael Chambers" w:date="2015-11-16T20:04:00Z">
        <w:r w:rsidR="00992BA2">
          <w:t xml:space="preserve"> following </w:t>
        </w:r>
      </w:ins>
      <w:del w:id="567" w:author="Michael Chambers" w:date="2015-11-16T20:02:00Z">
        <w:r w:rsidDel="00992BA2">
          <w:delText xml:space="preserve">repression arising from </w:delText>
        </w:r>
      </w:del>
      <w:r>
        <w:t xml:space="preserve">Snail </w:t>
      </w:r>
      <w:del w:id="568" w:author="Michael Chambers" w:date="2015-11-16T20:05:00Z">
        <w:r w:rsidDel="00992BA2">
          <w:delText xml:space="preserve">binding </w:delText>
        </w:r>
      </w:del>
      <w:ins w:id="569" w:author="Michael Chambers" w:date="2015-11-17T01:22:00Z">
        <w:r w:rsidR="00C67591">
          <w:t>binding</w:t>
        </w:r>
      </w:ins>
      <w:ins w:id="570" w:author="Michael Chambers" w:date="2015-11-16T20:05:00Z">
        <w:r w:rsidR="00992BA2">
          <w:t xml:space="preserve"> to</w:t>
        </w:r>
      </w:ins>
      <w:del w:id="571" w:author="Michael Chambers" w:date="2015-11-16T20:05:00Z">
        <w:r w:rsidDel="00992BA2">
          <w:delText>in</w:delText>
        </w:r>
      </w:del>
      <w:r>
        <w:t xml:space="preserve"> distant </w:t>
      </w:r>
      <w:del w:id="572" w:author="Michael Chambers" w:date="2015-11-16T20:02:00Z">
        <w:r w:rsidDel="00992BA2">
          <w:delText xml:space="preserve">CRMs </w:delText>
        </w:r>
      </w:del>
      <w:ins w:id="573" w:author="Michael Chambers" w:date="2015-11-16T20:02:00Z">
        <w:r w:rsidR="00992BA2">
          <w:t>silencing elements</w:t>
        </w:r>
      </w:ins>
      <w:ins w:id="574" w:author="Michael Chambers" w:date="2015-11-16T20:05:00Z">
        <w:r w:rsidR="00992BA2">
          <w:t>.</w:t>
        </w:r>
      </w:ins>
      <w:ins w:id="575" w:author="Michael Chambers" w:date="2015-11-16T20:02:00Z">
        <w:r w:rsidR="00992BA2">
          <w:t xml:space="preserve"> </w:t>
        </w:r>
      </w:ins>
      <w:del w:id="576" w:author="Michael Chambers" w:date="2015-11-16T20:05:00Z">
        <w:r w:rsidDel="00992BA2">
          <w:delText xml:space="preserve">introduces a lag before repression becomes complete, </w:delText>
        </w:r>
      </w:del>
      <w:ins w:id="577" w:author="Michael Chambers" w:date="2015-11-16T20:05:00Z">
        <w:r w:rsidR="00992BA2">
          <w:t xml:space="preserve">This is </w:t>
        </w:r>
      </w:ins>
      <w:r>
        <w:t xml:space="preserve">due to the inability of the repressor to affect </w:t>
      </w:r>
      <w:ins w:id="578" w:author="Michael Chambers" w:date="2015-11-16T20:05:00Z">
        <w:r w:rsidR="00992BA2">
          <w:t xml:space="preserve">active polymerases </w:t>
        </w:r>
      </w:ins>
      <w:ins w:id="579" w:author="Michael Chambers" w:date="2015-11-16T16:25:00Z">
        <w:r w:rsidR="0035018D">
          <w:t>downstream from the promoter region</w:t>
        </w:r>
        <w:r w:rsidR="0035018D" w:rsidDel="0035018D">
          <w:t xml:space="preserve"> </w:t>
        </w:r>
      </w:ins>
      <w:del w:id="580" w:author="Michael Chambers" w:date="2015-11-16T16:25:00Z">
        <w:r w:rsidDel="0035018D">
          <w:delText xml:space="preserve">currently elongating polymerases </w:delText>
        </w:r>
      </w:del>
      <w:r w:rsidR="00223495">
        <w:t>{</w:t>
      </w:r>
      <w:proofErr w:type="spellStart"/>
      <w:r w:rsidR="00223495">
        <w:t>Bothma</w:t>
      </w:r>
      <w:proofErr w:type="spellEnd"/>
      <w:r w:rsidR="00223495">
        <w:t>, 2011 #2304}</w:t>
      </w:r>
      <w:r>
        <w:t xml:space="preserve">.  Due to the relatively slow rate of progression of </w:t>
      </w:r>
      <w:proofErr w:type="spellStart"/>
      <w:r>
        <w:t>PolII</w:t>
      </w:r>
      <w:proofErr w:type="spellEnd"/>
      <w:r>
        <w:t xml:space="preserve"> (~ 1.1 to 1.5 kb per min in </w:t>
      </w:r>
      <w:r>
        <w:rPr>
          <w:i/>
        </w:rPr>
        <w:t>Drosophila)</w:t>
      </w:r>
      <w:del w:id="581" w:author="Michael Chambers" w:date="2015-11-17T01:22:00Z">
        <w:r w:rsidDel="00C67591">
          <w:delText xml:space="preserve"> </w:delText>
        </w:r>
      </w:del>
      <w:r w:rsidR="00223495">
        <w:t>{</w:t>
      </w:r>
      <w:proofErr w:type="spellStart"/>
      <w:r w:rsidR="00223495">
        <w:t>Ardehali</w:t>
      </w:r>
      <w:proofErr w:type="spellEnd"/>
      <w:r w:rsidR="00223495">
        <w:t>, 2009 #3053}</w:t>
      </w:r>
      <w:r>
        <w:t xml:space="preserve">, this lag time can become significant, especially under developmental contexts in which </w:t>
      </w:r>
      <w:del w:id="582" w:author="Michael Chambers" w:date="2015-11-17T01:23:00Z">
        <w:r w:rsidDel="00C67591">
          <w:delText>temporal control of repression can be as important as activation</w:delText>
        </w:r>
      </w:del>
      <w:ins w:id="583" w:author="Michael Chambers" w:date="2015-11-17T01:23:00Z">
        <w:r w:rsidR="00C67591">
          <w:t xml:space="preserve">precise temporal control of gene expression is required. </w:t>
        </w:r>
      </w:ins>
      <w:del w:id="584" w:author="Michael Chambers" w:date="2015-11-16T20:17:00Z">
        <w:r w:rsidDel="004963C5">
          <w:delText xml:space="preserve">. While microRNAs are known to dampen this effect in some contexts </w:delText>
        </w:r>
      </w:del>
      <w:r w:rsidR="00223495">
        <w:t>{</w:t>
      </w:r>
      <w:proofErr w:type="spellStart"/>
      <w:r w:rsidR="00223495">
        <w:t>Biemar</w:t>
      </w:r>
      <w:proofErr w:type="spellEnd"/>
      <w:r w:rsidR="00223495">
        <w:t>, 2005 #3054}</w:t>
      </w:r>
      <w:del w:id="585" w:author="Michael Chambers" w:date="2015-11-16T20:17:00Z">
        <w:r w:rsidDel="004963C5">
          <w:delText xml:space="preserve">, Groucho-mediated repression initiated by binding </w:delText>
        </w:r>
      </w:del>
      <w:del w:id="586" w:author="Michael Chambers" w:date="2015-11-16T16:25:00Z">
        <w:r w:rsidDel="0035018D">
          <w:delText xml:space="preserve">intragenically </w:delText>
        </w:r>
      </w:del>
      <w:del w:id="587" w:author="Michael Chambers" w:date="2015-11-16T20:10:00Z">
        <w:r w:rsidDel="006A655A">
          <w:delText>could potentially</w:delText>
        </w:r>
      </w:del>
      <w:del w:id="588" w:author="Michael Chambers" w:date="2015-11-16T20:17:00Z">
        <w:r w:rsidDel="004963C5">
          <w:delText xml:space="preserve"> </w:delText>
        </w:r>
      </w:del>
      <w:del w:id="589" w:author="Michael Chambers" w:date="2015-11-16T20:10:00Z">
        <w:r w:rsidDel="006A655A">
          <w:delText xml:space="preserve">be </w:delText>
        </w:r>
      </w:del>
      <w:del w:id="590" w:author="Michael Chambers" w:date="2015-11-16T20:17:00Z">
        <w:r w:rsidDel="004963C5">
          <w:delText xml:space="preserve">another method to </w:delText>
        </w:r>
      </w:del>
      <w:del w:id="591" w:author="Michael Chambers" w:date="2015-11-16T20:10:00Z">
        <w:r w:rsidDel="006A655A">
          <w:delText>achieve a similar end.</w:delText>
        </w:r>
      </w:del>
      <w:ins w:id="592" w:author="Michael Chambers" w:date="2015-11-16T20:12:00Z">
        <w:r w:rsidR="004963C5">
          <w:t xml:space="preserve">Studies have shown </w:t>
        </w:r>
      </w:ins>
      <w:ins w:id="593" w:author="Michael Chambers" w:date="2015-11-16T20:13:00Z">
        <w:r w:rsidR="004963C5">
          <w:t xml:space="preserve">the propagation of changes in chromatin structure across gene lengths at rates considerably faster than the rate of </w:t>
        </w:r>
        <w:proofErr w:type="spellStart"/>
        <w:r w:rsidR="004963C5">
          <w:t>PolII</w:t>
        </w:r>
        <w:proofErr w:type="spellEnd"/>
        <w:r w:rsidR="004963C5">
          <w:t xml:space="preserve"> </w:t>
        </w:r>
        <w:proofErr w:type="spellStart"/>
        <w:r w:rsidR="004963C5">
          <w:t>process</w:t>
        </w:r>
      </w:ins>
      <w:ins w:id="594" w:author="Michael Chambers" w:date="2015-11-16T20:14:00Z">
        <w:r w:rsidR="004963C5">
          <w:t>ivity</w:t>
        </w:r>
        <w:proofErr w:type="spellEnd"/>
        <w:r w:rsidR="004963C5">
          <w:t xml:space="preserve"> </w:t>
        </w:r>
      </w:ins>
      <w:r w:rsidR="00223495">
        <w:t>{</w:t>
      </w:r>
      <w:proofErr w:type="spellStart"/>
      <w:r w:rsidR="00223495">
        <w:t>Petesch</w:t>
      </w:r>
      <w:proofErr w:type="spellEnd"/>
      <w:r w:rsidR="00223495">
        <w:t>, 2008 #3190}</w:t>
      </w:r>
      <w:ins w:id="595" w:author="Michael Chambers" w:date="2015-11-16T20:14:00Z">
        <w:r w:rsidR="004963C5">
          <w:t>.</w:t>
        </w:r>
      </w:ins>
      <w:ins w:id="596" w:author="Michael Chambers" w:date="2015-11-16T20:13:00Z">
        <w:r w:rsidR="004963C5">
          <w:t xml:space="preserve"> As </w:t>
        </w:r>
        <w:proofErr w:type="spellStart"/>
        <w:r w:rsidR="004963C5">
          <w:t>Gro</w:t>
        </w:r>
      </w:ins>
      <w:proofErr w:type="spellEnd"/>
      <w:ins w:id="597" w:author="Michael Chambers" w:date="2015-11-16T20:15:00Z">
        <w:r w:rsidR="004963C5">
          <w:t xml:space="preserve"> recruitment</w:t>
        </w:r>
      </w:ins>
      <w:ins w:id="598" w:author="Michael Chambers" w:date="2015-11-16T20:13:00Z">
        <w:r w:rsidR="004963C5">
          <w:t xml:space="preserve"> </w:t>
        </w:r>
      </w:ins>
      <w:ins w:id="599" w:author="Michael Chambers" w:date="2015-11-16T20:15:00Z">
        <w:r w:rsidR="004963C5">
          <w:t xml:space="preserve">has been shown to spread chromatin marks throughout </w:t>
        </w:r>
      </w:ins>
      <w:ins w:id="600" w:author="Michael Chambers" w:date="2015-11-16T20:16:00Z">
        <w:r w:rsidR="004963C5">
          <w:t xml:space="preserve">extended regions of </w:t>
        </w:r>
      </w:ins>
      <w:ins w:id="601" w:author="Michael Chambers" w:date="2015-11-16T20:15:00Z">
        <w:r w:rsidR="004963C5">
          <w:t>target genes</w:t>
        </w:r>
      </w:ins>
      <w:ins w:id="602" w:author="Michael Chambers" w:date="2015-11-16T20:16:00Z">
        <w:r w:rsidR="004963C5">
          <w:t xml:space="preserve"> </w:t>
        </w:r>
      </w:ins>
      <w:r w:rsidR="00223495">
        <w:t>{Li, 2011 #2965}</w:t>
      </w:r>
      <w:ins w:id="603" w:author="Michael Chambers" w:date="2015-11-16T20:15:00Z">
        <w:r w:rsidR="004963C5">
          <w:t>,</w:t>
        </w:r>
      </w:ins>
      <w:ins w:id="604" w:author="Michael Chambers" w:date="2015-11-16T20:17:00Z">
        <w:r w:rsidR="004963C5">
          <w:t xml:space="preserve"> </w:t>
        </w:r>
      </w:ins>
      <w:ins w:id="605" w:author="Michael Chambers" w:date="2015-11-16T21:03:00Z">
        <w:r w:rsidR="00A7578F">
          <w:t>association</w:t>
        </w:r>
      </w:ins>
      <w:ins w:id="606" w:author="Michael Chambers" w:date="2015-11-16T20:17:00Z">
        <w:r w:rsidR="00A7578F">
          <w:t xml:space="preserve"> of </w:t>
        </w:r>
        <w:proofErr w:type="spellStart"/>
        <w:r w:rsidR="00A7578F">
          <w:t>Gro</w:t>
        </w:r>
        <w:proofErr w:type="spellEnd"/>
        <w:r w:rsidR="00A7578F">
          <w:t xml:space="preserve"> with</w:t>
        </w:r>
        <w:r w:rsidR="004963C5">
          <w:t xml:space="preserve"> sites within genes may represent a common motif of rapid gene inactivation.</w:t>
        </w:r>
      </w:ins>
    </w:p>
    <w:p w14:paraId="14CB42F5" w14:textId="77777777" w:rsidR="00AC2DA3" w:rsidRDefault="00AC2DA3">
      <w:pPr>
        <w:rPr>
          <w:ins w:id="607" w:author="Michael Chambers" w:date="2015-11-16T22:55:00Z"/>
        </w:rPr>
      </w:pPr>
      <w:ins w:id="608" w:author="Michael Chambers" w:date="2015-11-16T22:55:00Z">
        <w:r>
          <w:br w:type="page"/>
        </w:r>
      </w:ins>
    </w:p>
    <w:p w14:paraId="773FC503" w14:textId="7BA21E98" w:rsidR="00AC2DA3" w:rsidRDefault="00AC2DA3" w:rsidP="00AC2DA3">
      <w:pPr>
        <w:pStyle w:val="FirstParagraph"/>
        <w:spacing w:line="480" w:lineRule="auto"/>
        <w:ind w:firstLine="720"/>
        <w:rPr>
          <w:ins w:id="609" w:author="Michael Chambers" w:date="2015-11-16T22:56:00Z"/>
        </w:rPr>
      </w:pPr>
      <w:ins w:id="610" w:author="Michael Chambers" w:date="2015-11-16T22:56:00Z">
        <w:r>
          <w:rPr>
            <w:b/>
          </w:rPr>
          <w:lastRenderedPageBreak/>
          <w:t xml:space="preserve">Figure 2-1. Groucho </w:t>
        </w:r>
        <w:proofErr w:type="spellStart"/>
        <w:r>
          <w:rPr>
            <w:b/>
          </w:rPr>
          <w:t>ChIP-seq</w:t>
        </w:r>
        <w:proofErr w:type="spellEnd"/>
        <w:r>
          <w:rPr>
            <w:b/>
          </w:rPr>
          <w:t xml:space="preserve"> experiments show high reproducibility in read mapping and peak calling</w:t>
        </w:r>
        <w:r>
          <w:t xml:space="preserve"> </w:t>
        </w:r>
        <w:r>
          <w:rPr>
            <w:b/>
          </w:rPr>
          <w:t>(A)</w:t>
        </w:r>
        <w:r>
          <w:t xml:space="preserve"> </w:t>
        </w:r>
        <w:proofErr w:type="spellStart"/>
        <w:r>
          <w:t>ChIP-seq</w:t>
        </w:r>
        <w:proofErr w:type="spellEnd"/>
        <w:r>
          <w:t xml:space="preserve"> libraries were sequenced to a depth of ~20M reads, twice the recommended library sizes for </w:t>
        </w:r>
        <w:proofErr w:type="spellStart"/>
        <w:r>
          <w:t>ChIP-seq</w:t>
        </w:r>
        <w:proofErr w:type="spellEnd"/>
        <w:r>
          <w:t xml:space="preserve"> experiments proposed by the </w:t>
        </w:r>
        <w:proofErr w:type="spellStart"/>
        <w:r>
          <w:t>modENCODE</w:t>
        </w:r>
        <w:proofErr w:type="spellEnd"/>
        <w:r>
          <w:t xml:space="preserve"> consortium </w:t>
        </w:r>
      </w:ins>
      <w:r w:rsidR="00223495">
        <w:t>{</w:t>
      </w:r>
      <w:proofErr w:type="spellStart"/>
      <w:r w:rsidR="00223495">
        <w:t>Landt</w:t>
      </w:r>
      <w:proofErr w:type="spellEnd"/>
      <w:r w:rsidR="00223495">
        <w:t>, 2012 #308}</w:t>
      </w:r>
      <w:ins w:id="611" w:author="Michael Chambers" w:date="2015-11-16T22:56:00Z">
        <w:r>
          <w:t xml:space="preserve">. </w:t>
        </w:r>
        <w:r>
          <w:rPr>
            <w:b/>
          </w:rPr>
          <w:t>(B)</w:t>
        </w:r>
        <w:r>
          <w:t xml:space="preserve"> </w:t>
        </w:r>
        <w:r>
          <w:rPr>
            <w:i/>
          </w:rPr>
          <w:t>(</w:t>
        </w:r>
        <w:proofErr w:type="gramStart"/>
        <w:r>
          <w:rPr>
            <w:i/>
          </w:rPr>
          <w:t>left</w:t>
        </w:r>
        <w:proofErr w:type="gramEnd"/>
        <w:r>
          <w:rPr>
            <w:i/>
          </w:rPr>
          <w:t>)</w:t>
        </w:r>
        <w:r>
          <w:t xml:space="preserve"> Overall mapping profiles of </w:t>
        </w:r>
        <w:proofErr w:type="spellStart"/>
        <w:r>
          <w:t>ChIP-seq</w:t>
        </w:r>
        <w:proofErr w:type="spellEnd"/>
        <w:r>
          <w:t xml:space="preserve"> sequenced reads cluster by </w:t>
        </w:r>
        <w:proofErr w:type="spellStart"/>
        <w:r>
          <w:t>timepoint</w:t>
        </w:r>
        <w:proofErr w:type="spellEnd"/>
        <w:r>
          <w:t xml:space="preserve">. </w:t>
        </w:r>
        <w:proofErr w:type="spellStart"/>
        <w:r>
          <w:t>Timepoint</w:t>
        </w:r>
        <w:proofErr w:type="spellEnd"/>
        <w:r>
          <w:t xml:space="preserve"> 2 and 3 samples cluster more closely together than </w:t>
        </w:r>
        <w:proofErr w:type="spellStart"/>
        <w:r>
          <w:t>timepoint</w:t>
        </w:r>
        <w:proofErr w:type="spellEnd"/>
        <w:r>
          <w:t xml:space="preserve"> 1, which diverges significantly from both other </w:t>
        </w:r>
        <w:proofErr w:type="spellStart"/>
        <w:r>
          <w:t>timepoints</w:t>
        </w:r>
        <w:proofErr w:type="spellEnd"/>
        <w:r>
          <w:t xml:space="preserve">. Dark green indicates a higher correlation by Spearman's rank correlation coefficient (a value of 1 indicates perfect correspondence). </w:t>
        </w:r>
        <w:r>
          <w:rPr>
            <w:i/>
          </w:rPr>
          <w:t>(</w:t>
        </w:r>
        <w:proofErr w:type="gramStart"/>
        <w:r>
          <w:rPr>
            <w:i/>
          </w:rPr>
          <w:t>right</w:t>
        </w:r>
        <w:proofErr w:type="gramEnd"/>
        <w:r>
          <w:rPr>
            <w:i/>
          </w:rPr>
          <w: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612" w:author="Michael Chambers" w:date="2015-11-16T22:56:00Z"/>
        </w:rPr>
      </w:pPr>
      <w:ins w:id="613"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11282E6E" w:rsidR="00AC2DA3" w:rsidRDefault="00AC2DA3" w:rsidP="00AC2DA3">
      <w:pPr>
        <w:pStyle w:val="BodyText"/>
        <w:spacing w:line="480" w:lineRule="auto"/>
        <w:rPr>
          <w:ins w:id="614" w:author="Michael Chambers" w:date="2015-11-16T22:56:00Z"/>
        </w:rPr>
      </w:pPr>
      <w:ins w:id="615"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 xml:space="preserve">-chip determined peaks utilizing an </w:t>
        </w:r>
        <w:proofErr w:type="gramStart"/>
        <w:r>
          <w:rPr>
            <w:b/>
          </w:rPr>
          <w:t>independently-derived</w:t>
        </w:r>
        <w:proofErr w:type="gramEnd"/>
        <w:r>
          <w:rPr>
            <w:b/>
          </w:rPr>
          <w:t xml:space="preserve"> antibody.</w:t>
        </w:r>
        <w:r>
          <w:t xml:space="preserve"> Significant Groucho peaks were compared to two sets of </w:t>
        </w:r>
        <w:proofErr w:type="gramStart"/>
        <w:r>
          <w:t>publicly-available</w:t>
        </w:r>
        <w:proofErr w:type="gramEnd"/>
        <w:r>
          <w:t xml:space="preserv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w:t>
        </w:r>
        <w:proofErr w:type="spellStart"/>
        <w:r>
          <w:t>timepoints</w:t>
        </w:r>
        <w:proofErr w:type="spellEnd"/>
        <w:r>
          <w:t xml:space="preserve">, and ending 3 hours afterwards. The degree of overlap is strongest at later </w:t>
        </w:r>
        <w:proofErr w:type="spellStart"/>
        <w:r>
          <w:t>timepoints</w:t>
        </w:r>
        <w:proofErr w:type="spellEnd"/>
        <w:r>
          <w:t xml:space="preserve">, with the 6.5 - 9 hour data overlapping 68% of all </w:t>
        </w:r>
        <w:proofErr w:type="spellStart"/>
        <w:proofErr w:type="gramStart"/>
        <w:r>
          <w:t>modENCODE</w:t>
        </w:r>
        <w:proofErr w:type="spellEnd"/>
        <w:r>
          <w:t xml:space="preserve"> binding</w:t>
        </w:r>
        <w:proofErr w:type="gramEnd"/>
        <w:r>
          <w:t xml:space="preserve"> regions. Comparison of embryonic Groucho binding with </w:t>
        </w:r>
        <w:proofErr w:type="spellStart"/>
        <w:r>
          <w:t>modENCODE</w:t>
        </w:r>
        <w:proofErr w:type="spellEnd"/>
        <w:r>
          <w:t xml:space="preserve"> Groucho </w:t>
        </w:r>
        <w:proofErr w:type="spellStart"/>
        <w:r>
          <w:t>ChIP-seq</w:t>
        </w:r>
        <w:proofErr w:type="spellEnd"/>
        <w:r>
          <w:t xml:space="preserve"> data generated from white pre-pupae reveals that </w:t>
        </w:r>
        <w:proofErr w:type="gramStart"/>
        <w:r>
          <w:t>a small subset of embryonic Groucho-bound regions are</w:t>
        </w:r>
        <w:proofErr w:type="gramEnd"/>
        <w:r>
          <w:t xml:space="preserve"> bound during later development. The majority of </w:t>
        </w:r>
        <w:proofErr w:type="spellStart"/>
        <w:r>
          <w:t>Gro</w:t>
        </w:r>
        <w:proofErr w:type="spellEnd"/>
        <w:r>
          <w:t xml:space="preserve"> bound regulatory regions are unique to each developmental stage. The role of </w:t>
        </w:r>
        <w:proofErr w:type="spellStart"/>
        <w:r>
          <w:t>Gro</w:t>
        </w:r>
        <w:proofErr w:type="spellEnd"/>
        <w:r>
          <w:t xml:space="preserve">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ins>
      <w:r w:rsidR="00223495">
        <w:t>{</w:t>
      </w:r>
      <w:proofErr w:type="spellStart"/>
      <w:r w:rsidR="00223495">
        <w:t>Hasson</w:t>
      </w:r>
      <w:proofErr w:type="spellEnd"/>
      <w:r w:rsidR="00223495">
        <w:t>, 2001 #3033}</w:t>
      </w:r>
      <w:ins w:id="616" w:author="Michael Chambers" w:date="2015-11-16T22:56:00Z">
        <w:r>
          <w:t>.</w:t>
        </w:r>
      </w:ins>
    </w:p>
    <w:p w14:paraId="476264CA" w14:textId="77777777" w:rsidR="00AC2DA3" w:rsidRDefault="00AC2DA3" w:rsidP="00AC2DA3">
      <w:pPr>
        <w:pStyle w:val="BodyText"/>
        <w:spacing w:line="480" w:lineRule="auto"/>
        <w:outlineLvl w:val="0"/>
        <w:rPr>
          <w:ins w:id="617" w:author="Michael Chambers" w:date="2015-11-16T22:56:00Z"/>
        </w:rPr>
      </w:pPr>
      <w:ins w:id="618"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4C18535" w14:textId="77777777" w:rsidR="00AC2DA3" w:rsidRDefault="00AC2DA3" w:rsidP="00AC2DA3">
      <w:pPr>
        <w:pStyle w:val="BodyText"/>
        <w:spacing w:line="480" w:lineRule="auto"/>
        <w:ind w:left="720" w:hanging="720"/>
        <w:rPr>
          <w:ins w:id="619" w:author="Michael Chambers" w:date="2015-11-16T22:56:00Z"/>
        </w:rPr>
      </w:pPr>
      <w:ins w:id="620"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w:t>
        </w:r>
        <w:proofErr w:type="spellStart"/>
        <w:r>
          <w:t>timepoint</w:t>
        </w:r>
        <w:proofErr w:type="spellEnd"/>
        <w:r>
          <w:t xml:space="preserve">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w:t>
        </w:r>
        <w:proofErr w:type="spellStart"/>
        <w:r>
          <w:t>timepoint</w:t>
        </w:r>
        <w:proofErr w:type="spellEnd"/>
        <w:r>
          <w:t xml:space="preserve">, and 61% for the middle </w:t>
        </w:r>
        <w:proofErr w:type="spellStart"/>
        <w:r>
          <w:t>timepoint</w:t>
        </w:r>
        <w:proofErr w:type="spellEnd"/>
        <w:r>
          <w:t xml:space="preserve">. </w:t>
        </w:r>
        <w:r w:rsidRPr="00285A9D">
          <w:rPr>
            <w:b/>
          </w:rPr>
          <w:t>(B)</w:t>
        </w:r>
        <w:r>
          <w:t xml:space="preserve"> While a large fraction of Groucho binding sites is unique to each of the three </w:t>
        </w:r>
        <w:proofErr w:type="spellStart"/>
        <w:r>
          <w:t>timepoints</w:t>
        </w:r>
        <w:proofErr w:type="spellEnd"/>
        <w:r>
          <w:t xml:space="preserve"> analyzed, are preserved across two or more </w:t>
        </w:r>
        <w:proofErr w:type="spellStart"/>
        <w:r>
          <w:t>timepoints</w:t>
        </w:r>
        <w:proofErr w:type="spellEnd"/>
        <w:r>
          <w:t xml:space="preserve">. No detected Groucho peak was present in only early and late </w:t>
        </w:r>
        <w:proofErr w:type="spellStart"/>
        <w:r>
          <w:t>timepoints</w:t>
        </w:r>
        <w:proofErr w:type="spellEnd"/>
        <w:r>
          <w:t xml:space="preserve">, indicated that during the </w:t>
        </w:r>
        <w:proofErr w:type="spellStart"/>
        <w:r>
          <w:t>timepoints</w:t>
        </w:r>
        <w:proofErr w:type="spellEnd"/>
        <w:r>
          <w:t xml:space="preserve"> analyzed </w:t>
        </w:r>
        <w:proofErr w:type="spellStart"/>
        <w:r>
          <w:t>removeal</w:t>
        </w:r>
        <w:proofErr w:type="spellEnd"/>
        <w:r>
          <w:t xml:space="preserve"> of Groucho binding from a locus was a permanent regulatory decision. Additionally, while the middle and late </w:t>
        </w:r>
        <w:proofErr w:type="spellStart"/>
        <w:r>
          <w:t>timepoints</w:t>
        </w:r>
        <w:proofErr w:type="spellEnd"/>
        <w:r>
          <w:t xml:space="preserve"> have a significant fraction of binding sites in common, the early and middle </w:t>
        </w:r>
        <w:proofErr w:type="spellStart"/>
        <w:r>
          <w:t>timepoints</w:t>
        </w:r>
        <w:proofErr w:type="spellEnd"/>
        <w:r>
          <w:t xml:space="preserve"> have very few in common. This is indicative of Groucho genomic localization being relatively dynamic during early </w:t>
        </w:r>
        <w:proofErr w:type="spellStart"/>
        <w:r>
          <w:t>timepoints</w:t>
        </w:r>
        <w:proofErr w:type="spellEnd"/>
        <w:r>
          <w:t xml:space="preserve"> when compared to later times.</w:t>
        </w:r>
      </w:ins>
    </w:p>
    <w:p w14:paraId="2F200458" w14:textId="77777777" w:rsidR="00AC2DA3" w:rsidRDefault="00AC2DA3" w:rsidP="00AC2DA3">
      <w:pPr>
        <w:pStyle w:val="BodyText"/>
        <w:spacing w:line="480" w:lineRule="auto"/>
        <w:outlineLvl w:val="0"/>
        <w:rPr>
          <w:ins w:id="621" w:author="Michael Chambers" w:date="2015-11-16T22:56:00Z"/>
        </w:rPr>
      </w:pPr>
      <w:ins w:id="622"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7A535F62" w14:textId="77777777" w:rsidR="00AC2DA3" w:rsidRDefault="00AC2DA3" w:rsidP="00AC2DA3">
      <w:pPr>
        <w:spacing w:line="480" w:lineRule="auto"/>
        <w:rPr>
          <w:ins w:id="623" w:author="Michael Chambers" w:date="2015-11-16T22:56:00Z"/>
          <w:b/>
        </w:rPr>
      </w:pPr>
      <w:ins w:id="624" w:author="Michael Chambers" w:date="2015-11-16T22:56:00Z">
        <w:r>
          <w:rPr>
            <w:b/>
          </w:rPr>
          <w:lastRenderedPageBreak/>
          <w:t xml:space="preserve">Figure 2-4. Over half of Groucho localizes to </w:t>
        </w:r>
        <w:proofErr w:type="gramStart"/>
        <w:r>
          <w:rPr>
            <w:b/>
          </w:rPr>
          <w:t>highly-occupied</w:t>
        </w:r>
        <w:proofErr w:type="gramEnd"/>
        <w:r>
          <w:rPr>
            <w:b/>
          </w:rPr>
          <w:t xml:space="preserve"> target (HOT) regions at all time windows assayed. </w:t>
        </w:r>
        <w:r>
          <w:t xml:space="preserve">At earlier </w:t>
        </w:r>
        <w:proofErr w:type="spellStart"/>
        <w:r>
          <w:t>timepoints</w:t>
        </w:r>
        <w:proofErr w:type="spellEnd"/>
        <w:r>
          <w:t xml:space="preserve">,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w:t>
        </w:r>
        <w:proofErr w:type="gramStart"/>
        <w:r>
          <w:t>to</w:t>
        </w:r>
        <w:proofErr w:type="gramEnd"/>
        <w:r>
          <w:t xml:space="preserve"> more specialized regulatory targets.</w:t>
        </w:r>
        <w:r>
          <w:rPr>
            <w:b/>
          </w:rPr>
          <w:br w:type="page"/>
        </w:r>
      </w:ins>
    </w:p>
    <w:p w14:paraId="6B7F3460" w14:textId="77777777" w:rsidR="00AC2DA3" w:rsidRDefault="00AC2DA3" w:rsidP="00AC2DA3">
      <w:pPr>
        <w:rPr>
          <w:ins w:id="625" w:author="Michael Chambers" w:date="2015-11-16T22:56:00Z"/>
          <w:b/>
        </w:rPr>
      </w:pPr>
      <w:ins w:id="626"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627" w:author="Michael Chambers" w:date="2015-11-16T22:56:00Z"/>
          <w:b/>
        </w:rPr>
      </w:pPr>
      <w:ins w:id="628" w:author="Michael Chambers" w:date="2015-11-16T22:56:00Z">
        <w:r>
          <w:rPr>
            <w:b/>
          </w:rPr>
          <w:lastRenderedPageBreak/>
          <w:t xml:space="preserve">Figure 2-5. Groucho frequently localizes to regions of high chromatin accessibility. </w:t>
        </w:r>
        <w:r>
          <w:t xml:space="preserve">Previously published developmental stage-specific chromatin accessibility data (from Li. et al., 2011) was intersected with Groucho </w:t>
        </w:r>
        <w:proofErr w:type="spellStart"/>
        <w:r>
          <w:t>ChIP-seq</w:t>
        </w:r>
        <w:proofErr w:type="spellEnd"/>
        <w:r>
          <w:t xml:space="preserve"> data across all </w:t>
        </w:r>
        <w:proofErr w:type="spellStart"/>
        <w:r>
          <w:t>timepoints</w:t>
        </w:r>
        <w:proofErr w:type="spellEnd"/>
        <w:r>
          <w:t xml:space="preserve">. The percentage of Groucho binding sites that are found within high-accessibility regions was calculated for each pair of data sets (white: low % overlap, purple: high % overlap). </w:t>
        </w:r>
        <w:proofErr w:type="gramStart"/>
        <w:r>
          <w:t xml:space="preserve">The correspondence between Groucho </w:t>
        </w:r>
        <w:proofErr w:type="spellStart"/>
        <w:r>
          <w:t>ChIP-seq</w:t>
        </w:r>
        <w:proofErr w:type="spellEnd"/>
        <w:r>
          <w:t xml:space="preserve"> samples and stages of development is represented by grey boxes</w:t>
        </w:r>
        <w:proofErr w:type="gramEnd"/>
        <w:r>
          <w:t xml:space="preserve">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629" w:author="Michael Chambers" w:date="2015-11-16T22:56:00Z"/>
          <w:b/>
        </w:rPr>
      </w:pPr>
      <w:ins w:id="630" w:author="Michael Chambers" w:date="2015-11-16T22:56:00Z">
        <w:r>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631" w:author="Michael Chambers" w:date="2015-11-16T22:56:00Z"/>
        </w:rPr>
      </w:pPr>
      <w:ins w:id="632" w:author="Michael Chambers" w:date="2015-11-16T22:56:00Z">
        <w:r>
          <w:rPr>
            <w:b/>
          </w:rPr>
          <w:t xml:space="preserve">Figure 2-6. Most Groucho bound genes are associated with two or more distinct </w:t>
        </w:r>
        <w:proofErr w:type="spellStart"/>
        <w:r>
          <w:rPr>
            <w:b/>
          </w:rPr>
          <w:t>Gro</w:t>
        </w:r>
        <w:proofErr w:type="spellEnd"/>
        <w:r>
          <w:rPr>
            <w:b/>
          </w:rPr>
          <w:t xml:space="preserve"> peaks.</w:t>
        </w:r>
        <w:r>
          <w:t xml:space="preserve"> </w:t>
        </w:r>
        <w:r>
          <w:rPr>
            <w:b/>
          </w:rPr>
          <w:t xml:space="preserve">(A) </w:t>
        </w:r>
        <w:r>
          <w:t xml:space="preserve">Overlap of Groucho-associated genes reveals Groucho binds adjacent to or overlapping hundreds of genes at each </w:t>
        </w:r>
        <w:proofErr w:type="spellStart"/>
        <w:r>
          <w:t>timepoint</w:t>
        </w:r>
        <w:proofErr w:type="spellEnd"/>
        <w:r>
          <w:t xml:space="preserve">, with a significant number (457) being bound throughout the developmental stages assayed. </w:t>
        </w:r>
        <w:r>
          <w:rPr>
            <w:b/>
          </w:rPr>
          <w:t xml:space="preserve">(B) </w:t>
        </w:r>
        <w:r>
          <w:t xml:space="preserve">Over half of all Groucho bound genes exhibit two or more distinct Groucho peaks. These situations represent Groucho being recruited to multiple sequence-specific transcription factors or topological </w:t>
        </w:r>
        <w:proofErr w:type="gramStart"/>
        <w:r>
          <w:t>rearrangements which</w:t>
        </w:r>
        <w:proofErr w:type="gramEnd"/>
        <w:r>
          <w:t xml:space="preserve"> bring </w:t>
        </w:r>
        <w:proofErr w:type="spellStart"/>
        <w:r>
          <w:t>Gro</w:t>
        </w:r>
        <w:proofErr w:type="spellEnd"/>
        <w:r>
          <w:t xml:space="preserve"> in contact with multiple genomic loci.</w:t>
        </w:r>
      </w:ins>
    </w:p>
    <w:p w14:paraId="1AD5BF85" w14:textId="77777777" w:rsidR="00AC2DA3" w:rsidRDefault="00AC2DA3" w:rsidP="00AC2DA3">
      <w:pPr>
        <w:pStyle w:val="BodyText"/>
        <w:spacing w:line="480" w:lineRule="auto"/>
        <w:outlineLvl w:val="0"/>
        <w:rPr>
          <w:ins w:id="633" w:author="Michael Chambers" w:date="2015-11-16T22:56:00Z"/>
        </w:rPr>
      </w:pPr>
      <w:ins w:id="634" w:author="Michael Chambers" w:date="2015-11-16T22:56:00Z">
        <w:r>
          <w:br w:type="page"/>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635" w:author="Michael Chambers" w:date="2015-11-16T22:56:00Z"/>
        </w:rPr>
      </w:pPr>
      <w:ins w:id="636" w:author="Michael Chambers" w:date="2015-11-16T22:56:00Z">
        <w:r>
          <w:rPr>
            <w:b/>
          </w:rPr>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w:t>
        </w:r>
        <w:proofErr w:type="spellStart"/>
        <w:r>
          <w:t>timepoints</w:t>
        </w:r>
        <w:proofErr w:type="spellEnd"/>
        <w:r>
          <w:t xml:space="preserve">, there </w:t>
        </w:r>
        <w:proofErr w:type="gramStart"/>
        <w:r>
          <w:t>are</w:t>
        </w:r>
        <w:proofErr w:type="gramEnd"/>
        <w:r>
          <w:t xml:space="preserve"> a significant number of outlier Groucho peaks exhibiting wider binding.</w:t>
        </w:r>
      </w:ins>
    </w:p>
    <w:p w14:paraId="30E0F8FA" w14:textId="77777777" w:rsidR="00AC2DA3" w:rsidRDefault="00AC2DA3" w:rsidP="00AC2DA3">
      <w:pPr>
        <w:pStyle w:val="BodyText"/>
        <w:spacing w:line="480" w:lineRule="auto"/>
        <w:rPr>
          <w:ins w:id="637" w:author="Michael Chambers" w:date="2015-11-16T22:56:00Z"/>
        </w:rPr>
      </w:pPr>
      <w:ins w:id="638" w:author="Michael Chambers" w:date="2015-11-16T22:56:00Z">
        <w:r>
          <w:br w:type="page"/>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639" w:author="Michael Chambers" w:date="2015-11-16T22:56:00Z"/>
        </w:rPr>
      </w:pPr>
      <w:ins w:id="640" w:author="Michael Chambers" w:date="2015-11-16T22:56:00Z">
        <w:r>
          <w:rPr>
            <w:b/>
          </w:rPr>
          <w:t xml:space="preserve">Figure 2-8. Groucho is preferentially recruited to gene bodies at all </w:t>
        </w:r>
        <w:proofErr w:type="spellStart"/>
        <w:r>
          <w:rPr>
            <w:b/>
          </w:rPr>
          <w:t>timepoints</w:t>
        </w:r>
        <w:proofErr w:type="spellEnd"/>
        <w:r>
          <w:rPr>
            <w:b/>
          </w:rPr>
          <w:t>.</w:t>
        </w:r>
        <w:r>
          <w:t xml:space="preserve"> </w:t>
        </w:r>
        <w:r w:rsidRPr="00DB1950">
          <w:rPr>
            <w:b/>
          </w:rPr>
          <w:t>(A)</w:t>
        </w:r>
        <w:r>
          <w:t xml:space="preserve"> Groucho p</w:t>
        </w:r>
        <w:r w:rsidR="00C67591">
          <w:t xml:space="preserve">eaks are enriched </w:t>
        </w:r>
      </w:ins>
      <w:ins w:id="641" w:author="Michael Chambers" w:date="2015-11-17T01:25:00Z">
        <w:r w:rsidR="00C67591">
          <w:t>within</w:t>
        </w:r>
      </w:ins>
      <w:ins w:id="642" w:author="Michael Chambers" w:date="2015-11-16T22:56:00Z">
        <w:r w:rsidR="00C67591">
          <w:t xml:space="preserve"> 5’ UTRs, i</w:t>
        </w:r>
        <w:r>
          <w:t xml:space="preserve">ntrons, and </w:t>
        </w:r>
      </w:ins>
      <w:ins w:id="643" w:author="Michael Chambers" w:date="2015-11-17T01:25:00Z">
        <w:r w:rsidR="00C67591">
          <w:t>immediate upstream regions of genes.</w:t>
        </w:r>
      </w:ins>
      <w:ins w:id="644"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w:t>
        </w:r>
        <w:proofErr w:type="spellStart"/>
        <w:r>
          <w:t>timepoints</w:t>
        </w:r>
        <w:proofErr w:type="spellEnd"/>
        <w:r>
          <w:t xml:space="preserve">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45" w:author="Michael Chambers" w:date="2015-11-16T22:56:00Z"/>
        </w:rPr>
      </w:pPr>
      <w:ins w:id="646" w:author="Michael Chambers" w:date="2015-11-16T22:56:00Z">
        <w:r>
          <w:br w:type="page"/>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647" w:author="Michael Chambers" w:date="2015-11-16T22:56:00Z"/>
        </w:rPr>
      </w:pPr>
      <w:ins w:id="648" w:author="Michael Chambers" w:date="2015-11-16T22:56:00Z">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49" w:author="Michael Chambers" w:date="2015-11-16T22:56:00Z"/>
        </w:rPr>
      </w:pPr>
      <w:ins w:id="650" w:author="Michael Chambers" w:date="2015-11-16T22:56:00Z">
        <w:r>
          <w:br w:type="page"/>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651" w:author="Michael Chambers" w:date="2015-11-16T22:56:00Z"/>
        </w:rPr>
      </w:pPr>
      <w:ins w:id="652" w:author="Michael Chambers" w:date="2015-11-16T22:56:00Z">
        <w:r>
          <w:rPr>
            <w:b/>
          </w:rPr>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proofErr w:type="gramStart"/>
        <w:r>
          <w:t>Binding moti</w:t>
        </w:r>
      </w:ins>
      <w:ins w:id="653" w:author="Michael Chambers" w:date="2015-11-17T01:28:00Z">
        <w:r w:rsidR="00C67591">
          <w:t>f</w:t>
        </w:r>
      </w:ins>
      <w:ins w:id="654" w:author="Michael Chambers" w:date="2015-11-16T22:56:00Z">
        <w:r>
          <w:t xml:space="preserve">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w:t>
        </w:r>
        <w:proofErr w:type="gramEnd"/>
        <w:r>
          <w:t xml:space="preserve">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655" w:author="Michael Chambers" w:date="2015-11-16T22:56:00Z"/>
        </w:rPr>
      </w:pPr>
      <w:ins w:id="656" w:author="Michael Chambers" w:date="2015-11-16T22:56:00Z">
        <w:r>
          <w:br w:type="page"/>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522948D0" w:rsidR="00AC2DA3" w:rsidRDefault="00AC2DA3" w:rsidP="00AC2DA3">
      <w:pPr>
        <w:pStyle w:val="BodyText"/>
        <w:spacing w:line="480" w:lineRule="auto"/>
        <w:rPr>
          <w:ins w:id="657" w:author="Michael Chambers" w:date="2015-11-16T22:56:00Z"/>
        </w:rPr>
      </w:pPr>
      <w:ins w:id="658" w:author="Michael Chambers" w:date="2015-11-16T22:56:00Z">
        <w:r>
          <w:rPr>
            <w:b/>
          </w:rPr>
          <w:t xml:space="preserve">Figure 2-11. Groucho binds to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w:t>
        </w:r>
      </w:ins>
      <w:r w:rsidR="00223495">
        <w:t>{Valentine, 1998 #3036}</w:t>
      </w:r>
      <w:ins w:id="659" w:author="Michael Chambers" w:date="2015-11-16T22:56:00Z">
        <w:r>
          <w:t xml:space="preserve">. Groucho binds within the VRR during the 1.5 - 4 </w:t>
        </w:r>
        <w:proofErr w:type="spellStart"/>
        <w:r>
          <w:t>hr</w:t>
        </w:r>
        <w:proofErr w:type="spellEnd"/>
        <w:r>
          <w:t xml:space="preserve"> </w:t>
        </w:r>
        <w:proofErr w:type="spellStart"/>
        <w:r>
          <w:t>timepoint</w:t>
        </w:r>
        <w:proofErr w:type="spellEnd"/>
        <w:r>
          <w:t xml:space="preserve">, consistent with Groucho-mediated repression at this stage. However, the majority of binding is outside of the VRR, both immediately upstream of the VRR and downstream. The downstream region overlaps the transcriptional start site of </w:t>
        </w:r>
        <w:proofErr w:type="spellStart"/>
        <w:proofErr w:type="gramStart"/>
        <w:r>
          <w:rPr>
            <w:i/>
          </w:rPr>
          <w:t>zen</w:t>
        </w:r>
        <w:proofErr w:type="spellEnd"/>
        <w:proofErr w:type="gramEnd"/>
        <w:r>
          <w:t xml:space="preserve"> and continues 700 </w:t>
        </w:r>
        <w:proofErr w:type="spellStart"/>
        <w:r>
          <w:t>bp</w:t>
        </w:r>
        <w:proofErr w:type="spellEnd"/>
        <w:r>
          <w:t xml:space="preserve"> upstream. Groucho binding shifts during the next </w:t>
        </w:r>
        <w:proofErr w:type="spellStart"/>
        <w:r>
          <w:t>timepoint</w:t>
        </w:r>
        <w:proofErr w:type="spellEnd"/>
        <w:r>
          <w:t xml:space="preserve">, and is lost entirely by the third </w:t>
        </w:r>
        <w:proofErr w:type="spellStart"/>
        <w:r>
          <w:t>timepoint</w:t>
        </w:r>
        <w:proofErr w:type="spellEnd"/>
        <w:r>
          <w:t xml:space="preserve"> analyzed. </w:t>
        </w:r>
        <w:r>
          <w:rPr>
            <w:b/>
          </w:rPr>
          <w:t>(B)</w:t>
        </w:r>
        <w:r>
          <w:t xml:space="preserve"> Groucho binds downstream and inside </w:t>
        </w:r>
        <w:proofErr w:type="spellStart"/>
        <w:r>
          <w:t>intronic</w:t>
        </w:r>
        <w:proofErr w:type="spellEnd"/>
        <w:r>
          <w:t xml:space="preserve">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ins>
      <w:r w:rsidR="00223495">
        <w:t>{</w:t>
      </w:r>
      <w:proofErr w:type="spellStart"/>
      <w:r w:rsidR="00223495">
        <w:t>Dubnicoff</w:t>
      </w:r>
      <w:proofErr w:type="spellEnd"/>
      <w:r w:rsidR="00223495">
        <w:t>, 1997 #2366}</w:t>
      </w:r>
      <w:ins w:id="660" w:author="Michael Chambers" w:date="2015-11-16T22:56:00Z">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w:t>
        </w:r>
        <w:proofErr w:type="spellStart"/>
        <w:r>
          <w:t>cis</w:t>
        </w:r>
        <w:proofErr w:type="spellEnd"/>
        <w:r>
          <w:t xml:space="preserve">-regulatory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661" w:author="Michael Chambers" w:date="2015-11-16T22:56:00Z"/>
        </w:rPr>
      </w:pPr>
      <w:ins w:id="662" w:author="Michael Chambers" w:date="2015-11-16T22:56:00Z">
        <w:r>
          <w:br w:type="page"/>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663" w:author="Michael Chambers" w:date="2015-11-16T22:56:00Z"/>
          <w:b/>
        </w:rPr>
      </w:pPr>
      <w:ins w:id="664" w:author="Michael Chambers" w:date="2015-11-16T22:56:00Z">
        <w:r>
          <w:rPr>
            <w:b/>
          </w:rPr>
          <w:t xml:space="preserve">Figure 2-12.  Groucho associates with a subset of Dorsal-activated genes in the presumptive mesoderm. (A) </w:t>
        </w:r>
        <w:r>
          <w:t xml:space="preserve">Two </w:t>
        </w:r>
        <w:proofErr w:type="spellStart"/>
        <w:r>
          <w:t>cis</w:t>
        </w:r>
        <w:proofErr w:type="spellEnd"/>
        <w:r>
          <w:t xml:space="preserve">-regulatory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w:t>
        </w:r>
        <w:proofErr w:type="spellStart"/>
        <w:r>
          <w:t>Gro</w:t>
        </w:r>
        <w:proofErr w:type="spellEnd"/>
        <w:r>
          <w:t xml:space="preserve">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65" w:author="Michael Chambers" w:date="2015-11-16T22:56:00Z"/>
          <w:b/>
        </w:rPr>
      </w:pPr>
      <w:ins w:id="666" w:author="Michael Chambers" w:date="2015-11-16T22:56:00Z">
        <w:r>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6552E127" w:rsidR="00AC2DA3" w:rsidRDefault="00AC2DA3" w:rsidP="00AC2DA3">
      <w:pPr>
        <w:pStyle w:val="BodyText"/>
        <w:spacing w:line="480" w:lineRule="auto"/>
        <w:rPr>
          <w:ins w:id="667" w:author="Michael Chambers" w:date="2015-11-16T22:56:00Z"/>
        </w:rPr>
      </w:pPr>
      <w:ins w:id="668" w:author="Michael Chambers" w:date="2015-11-16T22:56:00Z">
        <w:r>
          <w:rPr>
            <w:b/>
          </w:rPr>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w:t>
        </w:r>
        <w:proofErr w:type="gramStart"/>
        <w:r>
          <w:t>are</w:t>
        </w:r>
        <w:proofErr w:type="gramEnd"/>
        <w:r>
          <w:t xml:space="preserv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ins>
      <w:r w:rsidR="00223495">
        <w:t>{</w:t>
      </w:r>
      <w:proofErr w:type="spellStart"/>
      <w:r w:rsidR="00223495">
        <w:t>Dubnicoff</w:t>
      </w:r>
      <w:proofErr w:type="spellEnd"/>
      <w:r w:rsidR="00223495">
        <w:t>, 1997 #2366}</w:t>
      </w:r>
      <w:ins w:id="669" w:author="Michael Chambers" w:date="2015-11-16T22:56:00Z">
        <w:r>
          <w:t xml:space="preserve">. </w:t>
        </w:r>
        <w:r>
          <w:rPr>
            <w:b/>
          </w:rPr>
          <w:t>(A)</w:t>
        </w:r>
        <w:r>
          <w:t xml:space="preserve"> However, Groucho is recruited both upstream of </w:t>
        </w:r>
        <w:r>
          <w:rPr>
            <w:i/>
          </w:rPr>
          <w:t>rho</w:t>
        </w:r>
        <w:r>
          <w:t xml:space="preserve"> within known two known CRMs at early </w:t>
        </w:r>
        <w:proofErr w:type="spellStart"/>
        <w:r>
          <w:t>timepoints</w:t>
        </w:r>
        <w:proofErr w:type="spellEnd"/>
        <w:r>
          <w:t xml:space="preserve">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w:t>
        </w:r>
        <w:proofErr w:type="gramStart"/>
        <w:r>
          <w:t>and</w:t>
        </w:r>
        <w:proofErr w:type="gramEnd"/>
        <w:r>
          <w:t xml:space="preserve"> </w:t>
        </w:r>
        <w:r>
          <w:rPr>
            <w:b/>
          </w:rPr>
          <w:t>(C)</w:t>
        </w:r>
        <w:r>
          <w:t xml:space="preserve"> Additionally, </w:t>
        </w:r>
        <w:proofErr w:type="spellStart"/>
        <w:r>
          <w:t>Gro</w:t>
        </w:r>
        <w:proofErr w:type="spellEnd"/>
        <w:r>
          <w:t xml:space="preserve"> binds within the </w:t>
        </w:r>
        <w:proofErr w:type="spellStart"/>
        <w:r>
          <w:t>intronic</w:t>
        </w:r>
        <w:proofErr w:type="spellEnd"/>
        <w:r>
          <w:t xml:space="preserve"> regions of </w:t>
        </w:r>
        <w:proofErr w:type="spellStart"/>
        <w:r>
          <w:rPr>
            <w:i/>
          </w:rPr>
          <w:t>sim</w:t>
        </w:r>
        <w:proofErr w:type="spellEnd"/>
        <w:r>
          <w:t xml:space="preserve"> and </w:t>
        </w:r>
        <w:proofErr w:type="spellStart"/>
        <w:r>
          <w:rPr>
            <w:i/>
          </w:rPr>
          <w:t>sog</w:t>
        </w:r>
        <w:proofErr w:type="spellEnd"/>
        <w:r>
          <w:t xml:space="preserve"> at all </w:t>
        </w:r>
        <w:proofErr w:type="spellStart"/>
        <w:r>
          <w:t>timepoints</w:t>
        </w:r>
        <w:proofErr w:type="spellEnd"/>
        <w:r>
          <w:t>.</w:t>
        </w:r>
      </w:ins>
    </w:p>
    <w:p w14:paraId="5F430B01" w14:textId="77777777" w:rsidR="00AC2DA3" w:rsidRDefault="00AC2DA3" w:rsidP="00AC2DA3">
      <w:pPr>
        <w:pStyle w:val="BodyText"/>
        <w:spacing w:line="480" w:lineRule="auto"/>
        <w:outlineLvl w:val="0"/>
        <w:rPr>
          <w:ins w:id="670" w:author="Michael Chambers" w:date="2015-11-16T22:56:00Z"/>
        </w:rPr>
      </w:pPr>
      <w:ins w:id="671" w:author="Michael Chambers" w:date="2015-11-16T22:56:00Z">
        <w:r>
          <w:br w:type="page"/>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672" w:author="Michael Chambers" w:date="2015-11-16T22:56:00Z"/>
        </w:rPr>
      </w:pPr>
      <w:ins w:id="673" w:author="Michael Chambers" w:date="2015-11-16T22:56:00Z">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w:t>
        </w:r>
        <w:proofErr w:type="spellStart"/>
        <w:r>
          <w:t>dorsoventral</w:t>
        </w:r>
        <w:proofErr w:type="spellEnd"/>
        <w:r>
          <w:t xml:space="preserve"> axis. Class I (mesodermal) sites </w:t>
        </w:r>
      </w:ins>
      <w:ins w:id="674" w:author="Michael Chambers" w:date="2015-11-17T01:29:00Z">
        <w:r w:rsidR="00C67591">
          <w:t>active gene expression in regions of high nuclear Dorsal</w:t>
        </w:r>
      </w:ins>
      <w:ins w:id="675" w:author="Michael Chambers" w:date="2015-11-17T01:30:00Z">
        <w:r w:rsidR="00C67591">
          <w:t>; Class II (</w:t>
        </w:r>
        <w:proofErr w:type="spellStart"/>
        <w:r w:rsidR="00C67591">
          <w:t>neuroectodermal</w:t>
        </w:r>
        <w:proofErr w:type="spellEnd"/>
        <w:r w:rsidR="00C67591">
          <w:t xml:space="preserve">) sites activate expression in regions of intermediate Dorsal levels; and Class III sites bind Dorsal to repress transcription, resulting in </w:t>
        </w:r>
      </w:ins>
      <w:ins w:id="676" w:author="Michael Chambers" w:date="2015-11-17T01:31:00Z">
        <w:r w:rsidR="00C67591">
          <w:t xml:space="preserve">restricted </w:t>
        </w:r>
      </w:ins>
      <w:ins w:id="677" w:author="Michael Chambers" w:date="2015-11-17T01:30:00Z">
        <w:r w:rsidR="00C67591">
          <w:t>expression in areas of low Dorsal concentration</w:t>
        </w:r>
      </w:ins>
      <w:ins w:id="678" w:author="Michael Chambers" w:date="2015-11-16T22:56:00Z">
        <w:r w:rsidR="000E4897">
          <w:t>. Groucho overlap</w:t>
        </w:r>
      </w:ins>
      <w:ins w:id="679" w:author="Michael Chambers" w:date="2015-11-17T01:32:00Z">
        <w:r w:rsidR="000E4897">
          <w:t>s all three types of Dorsal binding site, showing no preference for repressive (Class III) sites.</w:t>
        </w:r>
      </w:ins>
      <w:ins w:id="680" w:author="Michael Chambers" w:date="2015-11-16T22:56:00Z">
        <w:r w:rsidR="000E4897">
          <w:t xml:space="preserve"> </w:t>
        </w:r>
        <w:r>
          <w:rPr>
            <w:b/>
          </w:rPr>
          <w:t xml:space="preserve">(B) </w:t>
        </w:r>
        <w:r>
          <w:t xml:space="preserve">Dorsal regulates the </w:t>
        </w:r>
        <w:proofErr w:type="spellStart"/>
        <w:r>
          <w:t>dorsoventral</w:t>
        </w:r>
        <w:proofErr w:type="spellEnd"/>
        <w:r>
          <w:t xml:space="preserve"> patterning of multiple determinants of </w:t>
        </w:r>
        <w:proofErr w:type="spellStart"/>
        <w:r>
          <w:t>anteroposterior</w:t>
        </w:r>
        <w:proofErr w:type="spellEnd"/>
        <w:r>
          <w:t xml:space="preserve"> patterning, here subdivided into determinants of embryonic segmentation (gap, pair-rule, and segment polarity genes) and body plan specification (homeotic genes). Unlike </w:t>
        </w:r>
        <w:proofErr w:type="spellStart"/>
        <w:r>
          <w:t>dorsoventral</w:t>
        </w:r>
        <w:proofErr w:type="spellEnd"/>
        <w:r>
          <w:t xml:space="preserve"> patterning targets, Groucho/Dorsal association with these genes tends to occur earlier in development, potentially indicating a novel regulatory pathway in which Groucho can participate in </w:t>
        </w:r>
        <w:proofErr w:type="spellStart"/>
        <w:r>
          <w:t>anteroposterior</w:t>
        </w:r>
        <w:proofErr w:type="spellEnd"/>
        <w:r>
          <w:t xml:space="preserve"> patterning.</w:t>
        </w:r>
        <w:r>
          <w:br w:type="page"/>
        </w:r>
      </w:ins>
    </w:p>
    <w:p w14:paraId="5E6A8A39" w14:textId="77777777" w:rsidR="00AC2DA3" w:rsidRDefault="00AC2DA3" w:rsidP="00AC2DA3">
      <w:pPr>
        <w:pStyle w:val="BodyText"/>
        <w:spacing w:line="480" w:lineRule="auto"/>
        <w:rPr>
          <w:ins w:id="681" w:author="Michael Chambers" w:date="2015-11-16T22:56:00Z"/>
        </w:rPr>
      </w:pPr>
      <w:ins w:id="682" w:author="Michael Chambers" w:date="2015-11-16T22:56:00Z">
        <w:r>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83" w:author="Michael Chambers" w:date="2015-11-16T22:56:00Z"/>
          <w:b/>
        </w:rPr>
      </w:pPr>
      <w:proofErr w:type="gramStart"/>
      <w:ins w:id="684" w:author="Michael Chambers" w:date="2015-11-16T22:56:00Z">
        <w:r w:rsidRPr="002D149A">
          <w:rPr>
            <w:b/>
          </w:rPr>
          <w:t>Fig. 2-</w:t>
        </w:r>
        <w:r>
          <w:rPr>
            <w:b/>
          </w:rPr>
          <w:t xml:space="preserve"> 15.</w:t>
        </w:r>
        <w:proofErr w:type="gramEnd"/>
        <w:r>
          <w:rPr>
            <w:b/>
          </w:rPr>
          <w:t xml:space="preserve">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85" w:author="Michael Chambers" w:date="2015-11-16T22:56:00Z"/>
        </w:rPr>
      </w:pPr>
      <w:ins w:id="686" w:author="Michael Chambers" w:date="2015-11-16T22:56:00Z">
        <w:r>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2EDEE7B1" w:rsidR="00AC2DA3" w:rsidRDefault="00AC2DA3" w:rsidP="00AC2DA3">
      <w:pPr>
        <w:pStyle w:val="BodyText"/>
        <w:spacing w:line="480" w:lineRule="auto"/>
        <w:rPr>
          <w:ins w:id="687" w:author="Michael Chambers" w:date="2015-11-16T22:56:00Z"/>
        </w:rPr>
      </w:pPr>
      <w:ins w:id="688" w:author="Michael Chambers" w:date="2015-11-16T22:56:00Z">
        <w:r>
          <w:rPr>
            <w:b/>
          </w:rPr>
          <w:t xml:space="preserve">Figure 2-17. </w:t>
        </w:r>
        <w:proofErr w:type="gramStart"/>
        <w:r>
          <w:rPr>
            <w:b/>
          </w:rPr>
          <w:t xml:space="preserve">Confirmation of changes in Groucho transcript concentration across </w:t>
        </w:r>
        <w:proofErr w:type="spellStart"/>
        <w:r>
          <w:rPr>
            <w:b/>
          </w:rPr>
          <w:t>timepoints</w:t>
        </w:r>
        <w:proofErr w:type="spellEnd"/>
        <w:r>
          <w:rPr>
            <w:b/>
          </w:rPr>
          <w:t>.</w:t>
        </w:r>
        <w:proofErr w:type="gramEnd"/>
        <w:r>
          <w:t xml:space="preserve"> </w:t>
        </w:r>
        <w:r>
          <w:rPr>
            <w:b/>
          </w:rPr>
          <w:t>(A)</w:t>
        </w:r>
        <w:r>
          <w:t xml:space="preserve"> Analysis of Groucho transcript levels reveals initially high levels of Groucho transcript in early embryos, which steadily declines in </w:t>
        </w:r>
        <w:proofErr w:type="spellStart"/>
        <w:r>
          <w:t>Gro</w:t>
        </w:r>
        <w:proofErr w:type="spellEnd"/>
        <w:r>
          <w:t xml:space="preserve"> </w:t>
        </w:r>
        <w:proofErr w:type="gramStart"/>
        <w:r>
          <w:t>wild-type</w:t>
        </w:r>
        <w:proofErr w:type="gramEnd"/>
        <w:r>
          <w:t xml:space="preserve"> and overexpression embryos. </w:t>
        </w:r>
        <w:proofErr w:type="spellStart"/>
        <w:r>
          <w:t>Gro</w:t>
        </w:r>
        <w:proofErr w:type="spellEnd"/>
        <w:r>
          <w:t xml:space="preserve"> loss-of-function embryos exhibit barely detectable levels of transcript throughout all three developmental stages. </w:t>
        </w:r>
        <w:r>
          <w:rPr>
            <w:b/>
          </w:rPr>
          <w:t>(B)</w:t>
        </w:r>
        <w:r>
          <w:t xml:space="preserve"> Our </w:t>
        </w:r>
        <w:proofErr w:type="spellStart"/>
        <w:r>
          <w:t>Gro</w:t>
        </w:r>
        <w:proofErr w:type="spellEnd"/>
        <w:r>
          <w:t xml:space="preserve">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w:t>
        </w:r>
        <w:proofErr w:type="spellStart"/>
        <w:r>
          <w:t>transcriptome</w:t>
        </w:r>
        <w:proofErr w:type="spellEnd"/>
        <w:r>
          <w:t xml:space="preserve"> data </w:t>
        </w:r>
      </w:ins>
      <w:r w:rsidR="00223495">
        <w:t>{</w:t>
      </w:r>
      <w:proofErr w:type="spellStart"/>
      <w:r w:rsidR="00223495">
        <w:t>Graveley</w:t>
      </w:r>
      <w:proofErr w:type="spellEnd"/>
      <w:r w:rsidR="00223495">
        <w:t>, 2011 #3044}</w:t>
      </w:r>
      <w:ins w:id="689" w:author="Michael Chambers" w:date="2015-11-16T22:56:00Z">
        <w:r>
          <w:t>,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90" w:author="Michael Chambers" w:date="2015-11-16T22:56:00Z"/>
        </w:rPr>
      </w:pPr>
      <w:ins w:id="691" w:author="Michael Chambers" w:date="2015-11-16T22:56:00Z">
        <w:r>
          <w:br w:type="page"/>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692" w:author="Michael Chambers" w:date="2015-11-16T22:56:00Z"/>
        </w:rPr>
      </w:pPr>
      <w:ins w:id="693" w:author="Michael Chambers" w:date="2015-11-16T22:56:00Z">
        <w:r>
          <w:rPr>
            <w:b/>
          </w:rPr>
          <w:t xml:space="preserve">Figure 2-18. Clustering of embryonic </w:t>
        </w:r>
        <w:proofErr w:type="spellStart"/>
        <w:r>
          <w:rPr>
            <w:b/>
          </w:rPr>
          <w:t>transcriptomes</w:t>
        </w:r>
        <w:proofErr w:type="spellEnd"/>
        <w:r>
          <w:rPr>
            <w:b/>
          </w:rPr>
          <w:t xml:space="preserve"> across </w:t>
        </w:r>
        <w:proofErr w:type="spellStart"/>
        <w:r>
          <w:rPr>
            <w:b/>
          </w:rPr>
          <w:t>Gro</w:t>
        </w:r>
        <w:proofErr w:type="spellEnd"/>
        <w:r>
          <w:rPr>
            <w:b/>
          </w:rPr>
          <w:t xml:space="preserve"> levels and </w:t>
        </w:r>
        <w:proofErr w:type="spellStart"/>
        <w:r>
          <w:rPr>
            <w:b/>
          </w:rPr>
          <w:t>timepoints</w:t>
        </w:r>
        <w:proofErr w:type="spellEnd"/>
        <w:r>
          <w:rPr>
            <w:b/>
          </w:rPr>
          <w:t xml:space="preserve"> and between replicates.</w:t>
        </w:r>
        <w:r>
          <w:t xml:space="preserve"> Pair-wise Spearman correlation </w:t>
        </w:r>
      </w:ins>
      <w:ins w:id="694" w:author="Michael Chambers" w:date="2015-11-17T01:36:00Z">
        <w:r w:rsidR="000E4897">
          <w:t>coefficients</w:t>
        </w:r>
      </w:ins>
      <w:ins w:id="695" w:author="Michael Chambers" w:date="2015-11-16T22:56:00Z">
        <w:r>
          <w:t xml:space="preserve"> were used to cluster </w:t>
        </w:r>
        <w:proofErr w:type="spellStart"/>
        <w:r>
          <w:t>transcriptome</w:t>
        </w:r>
        <w:proofErr w:type="spellEnd"/>
        <w:r>
          <w:t xml:space="preserve"> profiles by overall similarity. </w:t>
        </w:r>
        <w:proofErr w:type="spellStart"/>
        <w:r>
          <w:t>Transcriptomes</w:t>
        </w:r>
        <w:proofErr w:type="spellEnd"/>
        <w:r>
          <w:t xml:space="preserve"> tend to cluster by </w:t>
        </w:r>
        <w:proofErr w:type="spellStart"/>
        <w:r>
          <w:t>timepoint</w:t>
        </w:r>
        <w:proofErr w:type="spellEnd"/>
        <w:r>
          <w:t xml:space="preserve">, then by </w:t>
        </w:r>
        <w:proofErr w:type="spellStart"/>
        <w:r>
          <w:t>Gro</w:t>
        </w:r>
        <w:proofErr w:type="spellEnd"/>
        <w:r>
          <w:t xml:space="preserve"> expression level. The notable </w:t>
        </w:r>
        <w:proofErr w:type="gramStart"/>
        <w:r>
          <w:t>exception are</w:t>
        </w:r>
        <w:proofErr w:type="gramEnd"/>
        <w:r>
          <w:t xml:space="preserve"> the later </w:t>
        </w:r>
        <w:proofErr w:type="spellStart"/>
        <w:r>
          <w:t>Gro</w:t>
        </w:r>
        <w:proofErr w:type="spellEnd"/>
        <w:r>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96" w:author="Michael Chambers" w:date="2015-11-16T22:56:00Z"/>
        </w:rPr>
      </w:pPr>
      <w:ins w:id="697" w:author="Michael Chambers" w:date="2015-11-16T22:56:00Z">
        <w:r>
          <w:br w:type="page"/>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698" w:author="Michael Chambers" w:date="2015-11-16T22:56:00Z"/>
        </w:rPr>
      </w:pPr>
      <w:ins w:id="699" w:author="Michael Chambers" w:date="2015-11-16T22:56:00Z">
        <w:r>
          <w:rPr>
            <w:b/>
          </w:rPr>
          <w:t xml:space="preserve">Figure 2-19. Principal component analysis reveals overexpression lines have high inter-group similarity.  </w:t>
        </w:r>
        <w:r>
          <w:t xml:space="preserve">Principal component analysis was performed on </w:t>
        </w:r>
        <w:proofErr w:type="spellStart"/>
        <w:r>
          <w:t>transcriptome</w:t>
        </w:r>
        <w:proofErr w:type="spellEnd"/>
        <w:r>
          <w:t xml:space="preserve"> profiles from </w:t>
        </w:r>
        <w:proofErr w:type="gramStart"/>
        <w:r>
          <w:t>wild-type</w:t>
        </w:r>
        <w:proofErr w:type="gramEnd"/>
        <w:r>
          <w:t xml:space="preserve">, </w:t>
        </w:r>
        <w:proofErr w:type="spellStart"/>
        <w:r>
          <w:t>Gro</w:t>
        </w:r>
        <w:proofErr w:type="spellEnd"/>
        <w:r>
          <w:t xml:space="preserve"> loss-of-function, and three </w:t>
        </w:r>
        <w:proofErr w:type="spellStart"/>
        <w:r>
          <w:t>Gro</w:t>
        </w:r>
        <w:proofErr w:type="spellEnd"/>
        <w:r>
          <w:t xml:space="preserve"> overexpression embryos at three </w:t>
        </w:r>
        <w:proofErr w:type="spellStart"/>
        <w:r>
          <w:t>timepoints</w:t>
        </w:r>
        <w:proofErr w:type="spellEnd"/>
        <w:r>
          <w:t xml:space="preserve">. Principal component analysis is a </w:t>
        </w:r>
        <w:proofErr w:type="gramStart"/>
        <w:r>
          <w:t>widely-used</w:t>
        </w:r>
        <w:proofErr w:type="gramEnd"/>
        <w:r>
          <w:t xml:space="preserve"> technique to visualize relatedn</w:t>
        </w:r>
        <w:r w:rsidR="00101FA3">
          <w:t>ess of high-dimensionality data</w:t>
        </w:r>
        <w:r>
          <w:t xml:space="preserve"> such as </w:t>
        </w:r>
        <w:proofErr w:type="spellStart"/>
        <w:r>
          <w:t>transcriptomes</w:t>
        </w:r>
        <w:proofErr w:type="spellEnd"/>
        <w:r>
          <w:t xml:space="preserve">, </w:t>
        </w:r>
      </w:ins>
      <w:ins w:id="700" w:author="Michael Chambers" w:date="2015-11-17T01:37:00Z">
        <w:r w:rsidR="00101FA3">
          <w:t>in which</w:t>
        </w:r>
      </w:ins>
      <w:ins w:id="701" w:author="Michael Chambers" w:date="2015-11-16T22:56:00Z">
        <w:r>
          <w:t xml:space="preserve"> the expression level of each gene constitutes a dimension. </w:t>
        </w:r>
      </w:ins>
      <w:ins w:id="702" w:author="Michael Chambers" w:date="2015-11-17T01:37:00Z">
        <w:r w:rsidR="00690F3B">
          <w:t xml:space="preserve"> </w:t>
        </w:r>
      </w:ins>
      <w:ins w:id="703" w:author="Michael Chambers" w:date="2015-11-16T22:56:00Z">
        <w:r>
          <w:t xml:space="preserve">Relatedness of two </w:t>
        </w:r>
        <w:proofErr w:type="spellStart"/>
        <w:r>
          <w:t>transcriptomes</w:t>
        </w:r>
        <w:proofErr w:type="spellEnd"/>
        <w:r>
          <w:t xml:space="preserve">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704" w:author="Michael Chambers" w:date="2015-11-17T01:38:00Z">
        <w:r w:rsidR="00690F3B">
          <w:t>developmental time point</w:t>
        </w:r>
      </w:ins>
      <w:ins w:id="705" w:author="Michael Chambers" w:date="2015-11-16T22:56:00Z">
        <w:r w:rsidR="00690F3B">
          <w:t>, while the y-axis captures</w:t>
        </w:r>
        <w:r>
          <w:t xml:space="preserve"> Groucho transcript dosage. </w:t>
        </w:r>
        <w:proofErr w:type="gramStart"/>
        <w:r>
          <w:t>Wild-type</w:t>
        </w:r>
        <w:proofErr w:type="gramEnd"/>
        <w:r>
          <w:t xml:space="preserve"> and </w:t>
        </w:r>
        <w:proofErr w:type="spellStart"/>
        <w:r>
          <w:t>Gro</w:t>
        </w:r>
        <w:proofErr w:type="spellEnd"/>
        <w:r>
          <w:t xml:space="preserve"> loss-of-function samples show significant deviation from overexpression lines. Overexpression lines share a significant degree of overlap across the y-axis, indicative of a high degree of common features. </w:t>
        </w:r>
        <w:proofErr w:type="gramStart"/>
        <w:r>
          <w:t>Replicates are joined by lines</w:t>
        </w:r>
        <w:proofErr w:type="gramEnd"/>
        <w:r>
          <w:t>.</w:t>
        </w:r>
      </w:ins>
    </w:p>
    <w:p w14:paraId="4322A9F4" w14:textId="77777777" w:rsidR="00AC2DA3" w:rsidRDefault="00AC2DA3" w:rsidP="00AC2DA3">
      <w:pPr>
        <w:pStyle w:val="BodyText"/>
        <w:spacing w:line="480" w:lineRule="auto"/>
        <w:outlineLvl w:val="0"/>
        <w:rPr>
          <w:ins w:id="706" w:author="Michael Chambers" w:date="2015-11-16T22:56:00Z"/>
        </w:rPr>
      </w:pPr>
      <w:ins w:id="707" w:author="Michael Chambers" w:date="2015-11-16T22:56:00Z">
        <w:r>
          <w:br w:type="page"/>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708" w:author="Michael Chambers" w:date="2015-11-16T22:56:00Z"/>
        </w:rPr>
      </w:pPr>
      <w:ins w:id="709" w:author="Michael Chambers" w:date="2015-11-16T22:56:00Z">
        <w:r>
          <w:rPr>
            <w:b/>
          </w:rPr>
          <w:t xml:space="preserve">Figure 2-20. Perturbation of Groucho expression levels results in the </w:t>
        </w:r>
        <w:proofErr w:type="spellStart"/>
        <w:r>
          <w:rPr>
            <w:b/>
          </w:rPr>
          <w:t>mis</w:t>
        </w:r>
        <w:proofErr w:type="spellEnd"/>
        <w:r>
          <w:rPr>
            <w:b/>
          </w:rPr>
          <w:t>-regulation of thousands of genes.</w:t>
        </w:r>
        <w:r>
          <w:t xml:space="preserve"> Maternal deficiency of </w:t>
        </w:r>
        <w:proofErr w:type="spellStart"/>
        <w:r>
          <w:t>Gro</w:t>
        </w:r>
        <w:proofErr w:type="spellEnd"/>
        <w:r>
          <w:t xml:space="preserve"> activity results in a large proportion (&gt;10%) of expressed genes to become </w:t>
        </w:r>
        <w:proofErr w:type="spellStart"/>
        <w:r>
          <w:t>misregulated</w:t>
        </w:r>
        <w:proofErr w:type="spellEnd"/>
        <w:r>
          <w:t xml:space="preserve"> in the Drosophila embryo across all </w:t>
        </w:r>
        <w:proofErr w:type="spellStart"/>
        <w:r>
          <w:t>timepoints</w:t>
        </w:r>
        <w:proofErr w:type="spellEnd"/>
        <w:r>
          <w:t xml:space="preserve">. The fraction of </w:t>
        </w:r>
        <w:proofErr w:type="spellStart"/>
        <w:r>
          <w:t>misregulated</w:t>
        </w:r>
        <w:proofErr w:type="spellEnd"/>
        <w:r>
          <w:t xml:space="preserve"> genes is approximately evenly split between up- and down-regulation. Overexpression of wild-type </w:t>
        </w:r>
        <w:proofErr w:type="spellStart"/>
        <w:r>
          <w:t>Gro</w:t>
        </w:r>
        <w:proofErr w:type="spellEnd"/>
        <w:r>
          <w:t xml:space="preserve"> at two levels (approx. 2x and 4x endogenous), or a </w:t>
        </w:r>
        <w:proofErr w:type="spellStart"/>
        <w:r>
          <w:t>Gro</w:t>
        </w:r>
        <w:proofErr w:type="spellEnd"/>
        <w:r>
          <w:t xml:space="preserve">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710" w:author="Michael Chambers" w:date="2015-11-16T22:56:00Z"/>
        </w:rPr>
      </w:pPr>
      <w:ins w:id="711" w:author="Michael Chambers" w:date="2015-11-16T22:56:00Z">
        <w:r>
          <w:br w:type="page"/>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712" w:author="Michael Chambers" w:date="2015-11-16T22:56:00Z"/>
        </w:rPr>
      </w:pPr>
      <w:ins w:id="713" w:author="Michael Chambers" w:date="2015-11-16T22:56:00Z">
        <w:r>
          <w:rPr>
            <w:b/>
          </w:rPr>
          <w:t xml:space="preserve">Figure 2-21. The three Groucho overexpression lines show similar patterns of altered gene expression, though significant differences in the magnitude of gene expression changes are evident. </w:t>
        </w:r>
        <w:r>
          <w:t xml:space="preserve">Paired scatterplots of </w:t>
        </w:r>
        <w:proofErr w:type="gramStart"/>
        <w:r>
          <w:t>log</w:t>
        </w:r>
        <w:r>
          <w:rPr>
            <w:vertAlign w:val="subscript"/>
          </w:rPr>
          <w:t>2</w:t>
        </w:r>
        <w:r w:rsidR="00690F3B">
          <w:t>(</w:t>
        </w:r>
        <w:proofErr w:type="gramEnd"/>
        <w:r w:rsidR="00690F3B">
          <w:t>fold-change</w:t>
        </w:r>
      </w:ins>
      <w:ins w:id="714" w:author="Michael Chambers" w:date="2015-11-17T01:39:00Z">
        <w:r w:rsidR="00690F3B">
          <w:t>s</w:t>
        </w:r>
      </w:ins>
      <w:ins w:id="715" w:author="Michael Chambers" w:date="2015-11-16T22:56:00Z">
        <w:r w:rsidR="00690F3B">
          <w:t>)</w:t>
        </w:r>
        <w:r>
          <w:t xml:space="preserve"> </w:t>
        </w:r>
      </w:ins>
      <w:ins w:id="716" w:author="Michael Chambers" w:date="2015-11-17T01:39:00Z">
        <w:r w:rsidR="00690F3B">
          <w:t xml:space="preserve">in </w:t>
        </w:r>
      </w:ins>
      <w:ins w:id="717" w:author="Michael Chambers" w:date="2015-11-16T22:56:00Z">
        <w:r>
          <w:t>expression level of eac</w:t>
        </w:r>
        <w:r w:rsidR="00690F3B">
          <w:t>h differentially expressed gene</w:t>
        </w:r>
        <w:r>
          <w:t xml:space="preserve"> (in comparison to wild-type embryos) across all </w:t>
        </w:r>
        <w:proofErr w:type="spellStart"/>
        <w:r>
          <w:t>timepoints</w:t>
        </w:r>
        <w:proofErr w:type="spellEnd"/>
        <w:r>
          <w:t xml:space="preserve">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w:t>
        </w:r>
        <w:proofErr w:type="spellStart"/>
        <w:r>
          <w:t>timepoint</w:t>
        </w:r>
        <w:proofErr w:type="spellEnd"/>
        <w:r>
          <w:t xml:space="preserve">, the majority of effected genes exhibit decreased expression, consistent with increased repression via Gro. This effect becomes less pronounced at later </w:t>
        </w:r>
        <w:proofErr w:type="spellStart"/>
        <w:r>
          <w:t>timepoints</w:t>
        </w:r>
        <w:proofErr w:type="spellEnd"/>
        <w:r>
          <w:t xml:space="preserve">. </w:t>
        </w:r>
        <w:proofErr w:type="gramStart"/>
        <w:r>
          <w:rPr>
            <w:b/>
          </w:rPr>
          <w:t>(B &amp; C)</w:t>
        </w:r>
        <w:r>
          <w:t>.</w:t>
        </w:r>
        <w:proofErr w:type="gramEnd"/>
      </w:ins>
    </w:p>
    <w:p w14:paraId="2496DCF8" w14:textId="77777777" w:rsidR="00AC2DA3" w:rsidRDefault="00AC2DA3" w:rsidP="00AC2DA3">
      <w:pPr>
        <w:pStyle w:val="BodyText"/>
        <w:spacing w:line="480" w:lineRule="auto"/>
        <w:outlineLvl w:val="0"/>
        <w:rPr>
          <w:ins w:id="718" w:author="Michael Chambers" w:date="2015-11-16T22:56:00Z"/>
        </w:rPr>
      </w:pPr>
      <w:ins w:id="719" w:author="Michael Chambers" w:date="2015-11-16T22:56:00Z">
        <w:r>
          <w:br w:type="page"/>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720" w:author="Michael Chambers" w:date="2015-11-16T22:56:00Z"/>
        </w:rPr>
      </w:pPr>
      <w:ins w:id="721" w:author="Michael Chambers" w:date="2015-11-16T22:56:00Z">
        <w:r>
          <w:rPr>
            <w:b/>
          </w:rPr>
          <w:t xml:space="preserve">Figure 2-22. A subset of genes </w:t>
        </w:r>
      </w:ins>
      <w:ins w:id="722" w:author="Michael Chambers" w:date="2015-11-17T01:39:00Z">
        <w:r w:rsidR="00690F3B">
          <w:rPr>
            <w:b/>
          </w:rPr>
          <w:t>is</w:t>
        </w:r>
      </w:ins>
      <w:ins w:id="723"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t>
        </w:r>
        <w:proofErr w:type="gramStart"/>
        <w:r>
          <w:t>wild-type</w:t>
        </w:r>
        <w:proofErr w:type="gramEnd"/>
        <w:r>
          <w:t xml:space="preserve">. A subset of the total Groucho-effected genes </w:t>
        </w:r>
      </w:ins>
      <w:ins w:id="724" w:author="Michael Chambers" w:date="2015-11-17T01:39:00Z">
        <w:r w:rsidR="00690F3B">
          <w:t>was</w:t>
        </w:r>
      </w:ins>
      <w:ins w:id="725" w:author="Michael Chambers" w:date="2015-11-16T22:56:00Z">
        <w:r>
          <w:t xml:space="preserve"> identified as being </w:t>
        </w:r>
        <w:proofErr w:type="spellStart"/>
        <w:r>
          <w:t>misregulated</w:t>
        </w:r>
        <w:proofErr w:type="spellEnd"/>
        <w:r>
          <w:t xml:space="preserve"> under both loss and gain of Groucho function. </w:t>
        </w:r>
        <w:proofErr w:type="gramStart"/>
        <w:r>
          <w:t>A portion of these genes show</w:t>
        </w:r>
        <w:proofErr w:type="gramEnd"/>
        <w:r>
          <w:t xml:space="preserve"> changes in expression of the opposite sign under both conditions (i.e. increased expression under </w:t>
        </w:r>
        <w:proofErr w:type="spellStart"/>
        <w:r>
          <w:t>Gro</w:t>
        </w:r>
        <w:proofErr w:type="spellEnd"/>
        <w:r>
          <w:t xml:space="preserve"> loss-of-function and decreased expression under </w:t>
        </w:r>
        <w:proofErr w:type="spellStart"/>
        <w:r>
          <w:t>Gro</w:t>
        </w:r>
        <w:proofErr w:type="spellEnd"/>
        <w:r>
          <w:t xml:space="preserve">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726" w:author="Michael Chambers" w:date="2015-11-16T22:56:00Z"/>
        </w:rPr>
      </w:pPr>
      <w:ins w:id="727" w:author="Michael Chambers" w:date="2015-11-16T22:56:00Z">
        <w:r>
          <w:br w:type="page"/>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728" w:author="Michael Chambers" w:date="2015-11-16T22:56:00Z"/>
        </w:rPr>
      </w:pPr>
      <w:ins w:id="729" w:author="Michael Chambers" w:date="2015-11-16T22:56:00Z">
        <w:r>
          <w:rPr>
            <w:b/>
          </w:rPr>
          <w:t xml:space="preserve">Figure 2-23. The majority of high-confidence Groucho targets are differentially expressed in both </w:t>
        </w:r>
        <w:proofErr w:type="spellStart"/>
        <w:r>
          <w:rPr>
            <w:b/>
          </w:rPr>
          <w:t>Gro</w:t>
        </w:r>
        <w:proofErr w:type="spellEnd"/>
        <w:r>
          <w:rPr>
            <w:b/>
          </w:rPr>
          <w:t xml:space="preserve"> overexpression lines. </w:t>
        </w:r>
        <w:r>
          <w:t xml:space="preserve">Limiting the list of Groucho regulated genes by </w:t>
        </w:r>
        <w:proofErr w:type="spellStart"/>
        <w:r>
          <w:t>ChIP-seq</w:t>
        </w:r>
        <w:proofErr w:type="spellEnd"/>
        <w:r>
          <w:t xml:space="preserve">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ins>
    </w:p>
    <w:p w14:paraId="4A5B01F5" w14:textId="77777777" w:rsidR="00AC2DA3" w:rsidRDefault="00AC2DA3" w:rsidP="00AC2DA3">
      <w:pPr>
        <w:pStyle w:val="BodyText"/>
        <w:spacing w:line="480" w:lineRule="auto"/>
        <w:outlineLvl w:val="0"/>
        <w:rPr>
          <w:ins w:id="730" w:author="Michael Chambers" w:date="2015-11-16T22:56:00Z"/>
        </w:rPr>
      </w:pPr>
      <w:ins w:id="731" w:author="Michael Chambers" w:date="2015-11-16T22:56:00Z">
        <w:r>
          <w:br w:type="page"/>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556B3BBA" w:rsidR="00AC2DA3" w:rsidRDefault="00AC2DA3" w:rsidP="00AC2DA3">
      <w:pPr>
        <w:spacing w:line="480" w:lineRule="auto"/>
        <w:rPr>
          <w:ins w:id="732" w:author="Michael Chambers" w:date="2015-11-16T22:56:00Z"/>
        </w:rPr>
      </w:pPr>
      <w:ins w:id="733" w:author="Michael Chambers" w:date="2015-11-16T22:56:00Z">
        <w:r>
          <w:rPr>
            <w:b/>
          </w:rPr>
          <w:t>Figure 2-24. High-confidence Groucho targets were identified through a scoring algorithm integrating binding data (</w:t>
        </w:r>
        <w:proofErr w:type="spellStart"/>
        <w:r>
          <w:rPr>
            <w:b/>
          </w:rPr>
          <w:t>ChIP-seq</w:t>
        </w:r>
        <w:proofErr w:type="spellEnd"/>
        <w:r>
          <w:rPr>
            <w:b/>
          </w:rPr>
          <w:t>)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ins>
      <w:r w:rsidR="00223495">
        <w:t>{</w:t>
      </w:r>
      <w:proofErr w:type="spellStart"/>
      <w:r w:rsidR="00223495">
        <w:t>Sandmann</w:t>
      </w:r>
      <w:proofErr w:type="spellEnd"/>
      <w:r w:rsidR="00223495">
        <w:t>, 2007 #3048}</w:t>
      </w:r>
      <w:ins w:id="734" w:author="Michael Chambers" w:date="2015-11-16T22:56:00Z">
        <w:r>
          <w:t xml:space="preserve">. The algorithm was adjusted to allow for increased score contribution from regions binding more distantly from the target gene. Plotted </w:t>
        </w:r>
        <w:proofErr w:type="gramStart"/>
        <w:r>
          <w:t>are the number</w:t>
        </w:r>
        <w:proofErr w:type="gramEnd"/>
        <w:r>
          <w:t xml:space="preserve">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735" w:author="Michael Chambers" w:date="2015-11-16T22:56:00Z"/>
        </w:rPr>
      </w:pPr>
      <w:ins w:id="736" w:author="Michael Chambers" w:date="2015-11-16T22:56:00Z">
        <w:r>
          <w:br w:type="page"/>
        </w:r>
      </w:ins>
    </w:p>
    <w:p w14:paraId="38D5A8A6" w14:textId="77777777" w:rsidR="00AC2DA3" w:rsidRDefault="00AC2DA3" w:rsidP="00AC2DA3">
      <w:pPr>
        <w:pStyle w:val="BodyText"/>
        <w:spacing w:line="480" w:lineRule="auto"/>
        <w:rPr>
          <w:ins w:id="737" w:author="Michael Chambers" w:date="2015-11-16T22:56:00Z"/>
        </w:rPr>
      </w:pPr>
      <w:ins w:id="738" w:author="Michael Chambers" w:date="2015-11-16T22:56:00Z">
        <w:r>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739" w:author="Michael Chambers" w:date="2015-11-16T22:56:00Z"/>
          <w:b/>
        </w:rPr>
      </w:pPr>
      <w:ins w:id="740" w:author="Michael Chambers" w:date="2015-11-16T22:56:00Z">
        <w:r>
          <w:rPr>
            <w:b/>
          </w:rPr>
          <w:br w:type="page"/>
          <w:t xml:space="preserve">Figure 2-25. Potential Groucho targets identified by the </w:t>
        </w:r>
        <w:proofErr w:type="spellStart"/>
        <w:r>
          <w:rPr>
            <w:b/>
          </w:rPr>
          <w:t>Gro</w:t>
        </w:r>
        <w:proofErr w:type="spellEnd"/>
        <w:r>
          <w:rPr>
            <w:b/>
          </w:rPr>
          <w:t xml:space="preserve">-dosage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proofErr w:type="spellStart"/>
        <w:r>
          <w:t>hypergeometric</w:t>
        </w:r>
        <w:proofErr w:type="spellEnd"/>
        <w:r>
          <w:t xml:space="preserve"> test).</w:t>
        </w:r>
        <w:r>
          <w:rPr>
            <w:b/>
          </w:rPr>
          <w:br w:type="page"/>
        </w:r>
      </w:ins>
    </w:p>
    <w:p w14:paraId="45AD5CCE" w14:textId="77777777" w:rsidR="00AC2DA3" w:rsidRDefault="00AC2DA3" w:rsidP="00AC2DA3">
      <w:pPr>
        <w:rPr>
          <w:ins w:id="741" w:author="Michael Chambers" w:date="2015-11-16T22:56:00Z"/>
          <w:b/>
        </w:rPr>
      </w:pPr>
      <w:ins w:id="742" w:author="Michael Chambers" w:date="2015-11-16T22:56:00Z">
        <w:r>
          <w:rPr>
            <w:b/>
          </w:rPr>
          <w:t>Fig. 2-25</w:t>
        </w:r>
        <w:r>
          <w:rPr>
            <w:b/>
            <w:noProof/>
            <w:rPrChange w:id="743"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744" w:author="Michael Chambers" w:date="2015-11-16T22:56:00Z"/>
        </w:rPr>
      </w:pPr>
      <w:ins w:id="745" w:author="Michael Chambers" w:date="2015-11-16T22:56:00Z">
        <w:r>
          <w:rPr>
            <w:b/>
          </w:rPr>
          <w:t xml:space="preserve">Figure 2-26. Groucho-regulated genes are enriched for </w:t>
        </w:r>
        <w:proofErr w:type="gramStart"/>
        <w:r>
          <w:rPr>
            <w:b/>
          </w:rPr>
          <w:t>developmentally-regulated</w:t>
        </w:r>
        <w:proofErr w:type="gramEnd"/>
        <w:r>
          <w:rPr>
            <w:b/>
          </w:rPr>
          <w:t xml:space="preserve">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67103E04" w:rsidR="00AC2DA3" w:rsidRPr="006B6CF2" w:rsidRDefault="00AC2DA3" w:rsidP="00AC2DA3">
      <w:pPr>
        <w:pStyle w:val="BodyText"/>
        <w:spacing w:line="480" w:lineRule="auto"/>
        <w:outlineLvl w:val="0"/>
        <w:rPr>
          <w:ins w:id="746" w:author="Michael Chambers" w:date="2015-11-16T22:56:00Z"/>
        </w:rPr>
      </w:pPr>
      <w:ins w:id="747" w:author="Michael Chambers" w:date="2015-11-16T22:56:00Z">
        <w:r>
          <w:br w:type="page"/>
        </w:r>
        <w:proofErr w:type="gramStart"/>
        <w:r>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Figure 2.27.</w:t>
        </w:r>
        <w:proofErr w:type="gramEnd"/>
        <w:r>
          <w:rPr>
            <w:b/>
          </w:rPr>
          <w:t xml:space="preserve"> Groucho target genes form a </w:t>
        </w:r>
        <w:proofErr w:type="gramStart"/>
        <w:r>
          <w:rPr>
            <w:b/>
          </w:rPr>
          <w:t>highly-interconnected</w:t>
        </w:r>
        <w:proofErr w:type="gramEnd"/>
        <w:r>
          <w:rPr>
            <w:b/>
          </w:rPr>
          <w:t xml:space="preserve">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748" w:author="Michael Chambers" w:date="2015-11-17T01:42:00Z">
        <w:r w:rsidR="00EE4813">
          <w:t xml:space="preserve">interactions </w:t>
        </w:r>
      </w:ins>
      <w:ins w:id="749" w:author="Michael Chambers" w:date="2015-11-16T22:56:00Z">
        <w:r>
          <w:t xml:space="preserve">were obtained from a curated set maintained by </w:t>
        </w:r>
        <w:proofErr w:type="spellStart"/>
        <w:r>
          <w:t>FlyMine</w:t>
        </w:r>
        <w:proofErr w:type="spellEnd"/>
        <w:r>
          <w:t xml:space="preserve"> </w:t>
        </w:r>
      </w:ins>
      <w:r w:rsidR="00223495">
        <w:t>{</w:t>
      </w:r>
      <w:proofErr w:type="spellStart"/>
      <w:r w:rsidR="00223495">
        <w:t>Lyne</w:t>
      </w:r>
      <w:proofErr w:type="spellEnd"/>
      <w:r w:rsidR="00223495">
        <w:t>, 2007 #3180}</w:t>
      </w:r>
      <w:ins w:id="750" w:author="Michael Chambers" w:date="2015-11-16T22:56:00Z">
        <w:r>
          <w:t xml:space="preserve">. Both gene sets result in </w:t>
        </w:r>
        <w:proofErr w:type="gramStart"/>
        <w:r>
          <w:t>highly-connected</w:t>
        </w:r>
        <w:proofErr w:type="gramEnd"/>
        <w:r>
          <w:t xml:space="preserve"> networks with multiple hubs (8 or more edges, yellow nodes) interconnected by multiple genetic interactions. </w:t>
        </w:r>
        <w:r w:rsidRPr="006B6CF2">
          <w:rPr>
            <w:b/>
          </w:rPr>
          <w:t>(A)</w:t>
        </w:r>
        <w:r>
          <w:t xml:space="preserve"> The Groucho dosage responsive gene list identifies a large network containing multiple </w:t>
        </w:r>
        <w:proofErr w:type="gramStart"/>
        <w:r w:rsidRPr="006B6CF2">
          <w:t>E(</w:t>
        </w:r>
        <w:proofErr w:type="spellStart"/>
        <w:proofErr w:type="gramEnd"/>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w:t>
        </w:r>
        <w:proofErr w:type="spellStart"/>
        <w:r>
          <w:t>Gro</w:t>
        </w:r>
        <w:proofErr w:type="spellEnd"/>
        <w:r>
          <w:t xml:space="preserve">-targets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w:t>
        </w:r>
        <w:proofErr w:type="gramStart"/>
        <w:r>
          <w:t>;aop</w:t>
        </w:r>
        <w:proofErr w:type="spellEnd"/>
        <w:proofErr w:type="gram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751" w:author="Michael Chambers" w:date="2015-11-16T22:56:00Z"/>
          <w:b/>
        </w:rPr>
      </w:pPr>
      <w:ins w:id="752" w:author="Michael Chambers" w:date="2015-11-16T22:56:00Z">
        <w:r>
          <w:rPr>
            <w:b/>
          </w:rPr>
          <w:br w:type="page"/>
        </w:r>
      </w:ins>
    </w:p>
    <w:p w14:paraId="2084FDC8" w14:textId="77777777" w:rsidR="00AC2DA3" w:rsidRDefault="00AC2DA3" w:rsidP="00AC2DA3">
      <w:pPr>
        <w:pStyle w:val="BodyText"/>
        <w:spacing w:line="480" w:lineRule="auto"/>
        <w:outlineLvl w:val="0"/>
        <w:rPr>
          <w:ins w:id="753" w:author="Michael Chambers" w:date="2015-11-16T22:56:00Z"/>
          <w:b/>
        </w:rPr>
      </w:pPr>
      <w:ins w:id="754" w:author="Michael Chambers" w:date="2015-11-16T22:56:00Z">
        <w:r>
          <w:rPr>
            <w:b/>
          </w:rPr>
          <w:t>Fig. 2-27</w:t>
        </w:r>
        <w:r>
          <w:rPr>
            <w:b/>
            <w:noProof/>
            <w:rPrChange w:id="755"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56" w:author="Michael Chambers" w:date="2015-11-16T22:56:00Z"/>
          <w:b/>
        </w:rPr>
      </w:pPr>
      <w:ins w:id="757" w:author="Michael Chambers" w:date="2015-11-16T22:56:00Z">
        <w:r>
          <w:rPr>
            <w:b/>
          </w:rPr>
          <w:t>Fig. 2-27 (cont’d)</w:t>
        </w:r>
        <w:r>
          <w:rPr>
            <w:b/>
            <w:noProof/>
            <w:rPrChange w:id="758"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59" w:author="Michael Chambers" w:date="2015-11-16T22:55:00Z">
          <w:pPr>
            <w:spacing w:line="480" w:lineRule="auto"/>
            <w:ind w:firstLine="720"/>
          </w:pPr>
        </w:pPrChange>
      </w:pPr>
    </w:p>
    <w:p w14:paraId="2E9D1E2F" w14:textId="77777777" w:rsidR="003C0EDF" w:rsidRPr="003C0EDF" w:rsidRDefault="003C0EDF" w:rsidP="00D67447"/>
    <w:p w14:paraId="30B4E8FA" w14:textId="77777777" w:rsidR="00961BD5" w:rsidRDefault="00396F32">
      <w:pPr>
        <w:pStyle w:val="BodyText"/>
        <w:rPr>
          <w:b/>
        </w:rPr>
      </w:pPr>
      <w:r w:rsidRPr="000E6C12">
        <w:rPr>
          <w:b/>
          <w:rPrChange w:id="760" w:author="Michael Chambers" w:date="2015-11-17T02:30:00Z">
            <w:rPr>
              <w:rFonts w:asciiTheme="majorHAnsi" w:eastAsiaTheme="majorEastAsia" w:hAnsiTheme="majorHAnsi" w:cstheme="majorBidi"/>
              <w:b/>
              <w:bCs/>
              <w:color w:val="4F81BD" w:themeColor="accent1"/>
              <w:sz w:val="32"/>
              <w:szCs w:val="32"/>
            </w:rPr>
          </w:rPrChange>
        </w:rPr>
        <w:t>References</w:t>
      </w:r>
    </w:p>
    <w:sectPr w:rsidR="00961BD5"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lbert Courey" w:date="2015-11-16T14:57:00Z" w:initials="AC">
    <w:p w14:paraId="0E3CCB06" w14:textId="7966CB31" w:rsidR="00AA552A" w:rsidRDefault="00AA552A">
      <w:pPr>
        <w:pStyle w:val="CommentText"/>
      </w:pPr>
      <w:r>
        <w:rPr>
          <w:rStyle w:val="CommentReference"/>
        </w:rPr>
        <w:annotationRef/>
      </w:r>
      <w:r>
        <w:t>This paragraph needs references.</w:t>
      </w:r>
    </w:p>
  </w:comment>
  <w:comment w:id="250" w:author="Albert Courey" w:date="2015-08-13T11:49:00Z" w:initials="AC">
    <w:p w14:paraId="2AA433FB" w14:textId="6582F9B1" w:rsidR="00AA552A" w:rsidRDefault="00AA552A">
      <w:pPr>
        <w:pStyle w:val="CommentText"/>
      </w:pPr>
      <w:r>
        <w:rPr>
          <w:rStyle w:val="CommentReference"/>
        </w:rPr>
        <w:annotationRef/>
      </w:r>
      <w:r>
        <w:t>Compared to what percentage in the overexpression embryos?</w:t>
      </w:r>
    </w:p>
  </w:comment>
  <w:comment w:id="281" w:author="Albert Courey" w:date="2015-11-16T15:36:00Z" w:initials="AC">
    <w:p w14:paraId="5A4602B5" w14:textId="7A04725D" w:rsidR="00AA552A" w:rsidRDefault="00AA552A">
      <w:pPr>
        <w:pStyle w:val="CommentText"/>
      </w:pPr>
      <w:r>
        <w:rPr>
          <w:rStyle w:val="CommentReference"/>
        </w:rPr>
        <w:annotationRef/>
      </w:r>
      <w:r>
        <w:t>Need to beef up this discussion.</w:t>
      </w:r>
    </w:p>
  </w:comment>
  <w:comment w:id="422" w:author="Albert Courey" w:date="2015-11-16T15:30:00Z" w:initials="AC">
    <w:p w14:paraId="30DF45F4" w14:textId="0D389A39" w:rsidR="00AA552A" w:rsidRDefault="00AA552A">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0"/>
  <w:proofState w:spelling="clean" w:grammar="clean"/>
  <w:revisionView w:markup="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6&lt;/item&gt;&lt;item&gt;267&lt;/item&gt;&lt;item&gt;308&lt;/item&gt;&lt;item&gt;759&lt;/item&gt;&lt;item&gt;1112&lt;/item&gt;&lt;item&gt;1161&lt;/item&gt;&lt;item&gt;1658&lt;/item&gt;&lt;item&gt;1659&lt;/item&gt;&lt;item&gt;1788&lt;/item&gt;&lt;item&gt;1817&lt;/item&gt;&lt;item&gt;2203&lt;/item&gt;&lt;item&gt;2204&lt;/item&gt;&lt;item&gt;2256&lt;/item&gt;&lt;item&gt;2280&lt;/item&gt;&lt;item&gt;2284&lt;/item&gt;&lt;item&gt;2287&lt;/item&gt;&lt;item&gt;2304&lt;/item&gt;&lt;item&gt;2365&lt;/item&gt;&lt;item&gt;2366&lt;/item&gt;&lt;item&gt;2369&lt;/item&gt;&lt;item&gt;2374&lt;/item&gt;&lt;item&gt;2377&lt;/item&gt;&lt;item&gt;2385&lt;/item&gt;&lt;item&gt;2955&lt;/item&gt;&lt;item&gt;2964&lt;/item&gt;&lt;item&gt;2965&lt;/item&gt;&lt;item&gt;2966&lt;/item&gt;&lt;item&gt;2990&lt;/item&gt;&lt;item&gt;3025&lt;/item&gt;&lt;item&gt;3027&lt;/item&gt;&lt;item&gt;3031&lt;/item&gt;&lt;item&gt;3033&lt;/item&gt;&lt;item&gt;3034&lt;/item&gt;&lt;item&gt;3035&lt;/item&gt;&lt;item&gt;3036&lt;/item&gt;&lt;item&gt;3037&lt;/item&gt;&lt;item&gt;3044&lt;/item&gt;&lt;item&gt;3045&lt;/item&gt;&lt;item&gt;3046&lt;/item&gt;&lt;item&gt;3048&lt;/item&gt;&lt;item&gt;3049&lt;/item&gt;&lt;item&gt;3050&lt;/item&gt;&lt;item&gt;3051&lt;/item&gt;&lt;item&gt;3052&lt;/item&gt;&lt;item&gt;3053&lt;/item&gt;&lt;item&gt;3054&lt;/item&gt;&lt;item&gt;3059&lt;/item&gt;&lt;item&gt;3090&lt;/item&gt;&lt;item&gt;3107&lt;/item&gt;&lt;item&gt;3108&lt;/item&gt;&lt;item&gt;3109&lt;/item&gt;&lt;item&gt;3110&lt;/item&gt;&lt;item&gt;3115&lt;/item&gt;&lt;item&gt;3116&lt;/item&gt;&lt;item&gt;3117&lt;/item&gt;&lt;item&gt;3119&lt;/item&gt;&lt;item&gt;3120&lt;/item&gt;&lt;item&gt;3171&lt;/item&gt;&lt;item&gt;3172&lt;/item&gt;&lt;item&gt;3173&lt;/item&gt;&lt;item&gt;3178&lt;/item&gt;&lt;item&gt;3179&lt;/item&gt;&lt;item&gt;3180&lt;/item&gt;&lt;item&gt;3181&lt;/item&gt;&lt;item&gt;3182&lt;/item&gt;&lt;item&gt;3183&lt;/item&gt;&lt;item&gt;3184&lt;/item&gt;&lt;item&gt;3186&lt;/item&gt;&lt;item&gt;3187&lt;/item&gt;&lt;item&gt;3188&lt;/item&gt;&lt;item&gt;3189&lt;/item&gt;&lt;item&gt;3190&lt;/item&gt;&lt;item&gt;3192&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3495"/>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A6C4D"/>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61BD5"/>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3337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552A"/>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8667E"/>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51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theme" Target="theme/theme1.xml"/><Relationship Id="rId38" Type="http://schemas.microsoft.com/office/2011/relationships/commentsExtended" Target="commentsExtended.xml"/><Relationship Id="rId3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D1BEB-09A1-424C-BBA9-694C1B6DD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86</Pages>
  <Words>10937</Words>
  <Characters>62347</Characters>
  <Application>Microsoft Macintosh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73138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2</cp:revision>
  <cp:lastPrinted>2015-11-13T02:10:00Z</cp:lastPrinted>
  <dcterms:created xsi:type="dcterms:W3CDTF">2015-11-17T23:22:00Z</dcterms:created>
  <dcterms:modified xsi:type="dcterms:W3CDTF">2015-11-17T23:22:00Z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