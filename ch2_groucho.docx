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pPr>
        <w:spacing w:line="480" w:lineRule="auto"/>
        <w:jc w:val="center"/>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pPr>
        <w:spacing w:line="480" w:lineRule="auto"/>
        <w:jc w:val="center"/>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pPr>
        <w:spacing w:line="480" w:lineRule="auto"/>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pPr>
        <w:spacing w:line="480" w:lineRule="auto"/>
        <w:rPr>
          <w:del w:id="27" w:author="Michael Chambers" w:date="2015-11-17T02:29:00Z"/>
        </w:rPr>
      </w:pPr>
    </w:p>
    <w:p w14:paraId="44803A8B" w14:textId="1DCB1914" w:rsidR="00D17E0A" w:rsidRPr="0010426B" w:rsidDel="000935F4" w:rsidRDefault="00D17E0A">
      <w:pPr>
        <w:pStyle w:val="BodyText"/>
        <w:spacing w:line="480" w:lineRule="auto"/>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rPrChange>
          </w:rPr>
          <w:delText>Abstract</w:delText>
        </w:r>
      </w:del>
    </w:p>
    <w:p w14:paraId="433D6BB7" w14:textId="138DE784" w:rsidR="008C7EA1" w:rsidRPr="000835DE" w:rsidDel="000935F4" w:rsidRDefault="008C7EA1">
      <w:pPr>
        <w:pStyle w:val="BodyText"/>
        <w:spacing w:line="480" w:lineRule="auto"/>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pPr>
        <w:pStyle w:val="BodyText"/>
        <w:spacing w:line="480" w:lineRule="auto"/>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pPr>
        <w:pStyle w:val="BodyText"/>
        <w:spacing w:line="480" w:lineRule="auto"/>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7F891AA1" w:rsidR="00D24DC3" w:rsidRDefault="00D17E0A">
      <w:pPr>
        <w:spacing w:line="480" w:lineRule="auto"/>
        <w:pPrChange w:id="46" w:author="Michael Chambers" w:date="2015-11-17T02:25:00Z">
          <w:pPr>
            <w:spacing w:line="480" w:lineRule="auto"/>
            <w:ind w:firstLine="720"/>
          </w:pPr>
        </w:pPrChange>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ins w:id="48" w:author="Michael Chambers" w:date="2015-11-16T16:39:00Z">
        <w:r w:rsidR="00DA1B9B">
          <w:t>{Agarwal, 2015 #3188}</w:t>
        </w:r>
      </w:ins>
      <w:r>
        <w:t>. Through</w:t>
      </w:r>
      <w:del w:id="49" w:author="Michael Chambers" w:date="2015-11-16T16:35:00Z">
        <w:r w:rsidDel="00DA1B9B">
          <w:delText xml:space="preserve"> its</w:delText>
        </w:r>
      </w:del>
      <w:r>
        <w:t xml:space="preserve"> interaction</w:t>
      </w:r>
      <w:ins w:id="50" w:author="Michael Chambers" w:date="2015-11-16T16:35:00Z">
        <w:r w:rsidR="00DA1B9B">
          <w:t>s</w:t>
        </w:r>
      </w:ins>
      <w:r>
        <w:t xml:space="preserve"> with numerous sequence-specific transcription factors</w:t>
      </w:r>
      <w:ins w:id="51" w:author="Michael Chambers" w:date="2015-11-16T16:35:00Z">
        <w:r w:rsidR="00DA1B9B">
          <w:t xml:space="preserve">, </w:t>
        </w:r>
      </w:ins>
      <w:del w:id="52" w:author="Michael Chambers" w:date="2015-11-16T16:35:00Z">
        <w:r w:rsidDel="00DA1B9B">
          <w:delText xml:space="preserve"> (repressors), </w:delText>
        </w:r>
      </w:del>
      <w:r>
        <w:t>Gro is crucial to the spatial and temporal restriction of gene expression beginning very early in embryonic development and continuing throughout larval and pupal development</w:t>
      </w:r>
      <w:ins w:id="53" w:author="Michael Chambers" w:date="2015-11-16T16:39:00Z">
        <w:r w:rsidR="00DA1B9B">
          <w:t xml:space="preserve"> {Turki-Judeh, 2012 #2385}</w:t>
        </w:r>
      </w:ins>
      <w:r>
        <w:t>. As Gro mRNA is maternally deposited in the oocyte, high levels of the protein are present from the onset of development, and as such Gro participates in many of the earliest transcriptional decisions in the embryo</w:t>
      </w:r>
      <w:ins w:id="54" w:author="Michael Chambers" w:date="2015-11-16T16:36:00Z">
        <w:r w:rsidR="00DA1B9B">
          <w:t xml:space="preserve"> {Paroush, 1994 #3090}</w:t>
        </w:r>
      </w:ins>
      <w:r>
        <w:t xml:space="preserve">. Due to the highly-connected position of Gro in the developmental regulatory network, changes in Gro levels or function result in profound developmental abnormalities and </w:t>
      </w:r>
      <w:commentRangeStart w:id="55"/>
      <w:r>
        <w:t>disease</w:t>
      </w:r>
      <w:commentRangeEnd w:id="55"/>
      <w:r w:rsidR="000935F4">
        <w:rPr>
          <w:rStyle w:val="CommentReference"/>
        </w:rPr>
        <w:commentReference w:id="55"/>
      </w:r>
      <w:ins w:id="56" w:author="Michael Chambers" w:date="2015-11-16T16:40:00Z">
        <w:r w:rsidR="000F5DF2">
          <w:t xml:space="preserve"> {Buscarlet, 2007 #1788}</w:t>
        </w:r>
      </w:ins>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w:t>
      </w:r>
      <w:r>
        <w:lastRenderedPageBreak/>
        <w:t xml:space="preserve">ChIP-seq </w:t>
      </w:r>
      <w:r w:rsidR="00D95401">
        <w:t>analysis</w:t>
      </w:r>
      <w:r>
        <w:t xml:space="preserve">, to identify these targets and </w:t>
      </w:r>
      <w:r w:rsidR="00D95401">
        <w:t>G</w:t>
      </w:r>
      <w:r w:rsidR="007E7B0E">
        <w:t>ro’s</w:t>
      </w:r>
      <w:r w:rsidR="00D95401">
        <w:t xml:space="preserve"> participatory roles with</w:t>
      </w:r>
      <w:r>
        <w:t xml:space="preserve"> high confidence. </w:t>
      </w:r>
    </w:p>
    <w:p w14:paraId="71767949" w14:textId="7F36C7B8" w:rsidR="00D17E0A" w:rsidRDefault="00D17E0A" w:rsidP="00D17E0A">
      <w:pPr>
        <w:spacing w:line="480" w:lineRule="auto"/>
        <w:ind w:firstLine="720"/>
      </w:pPr>
      <w:r>
        <w:t>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{Turki-Judeh,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5F874968" w:rsidR="00D17E0A" w:rsidRDefault="00D17E0A" w:rsidP="00D17E0A">
      <w:pPr>
        <w:spacing w:line="480" w:lineRule="auto"/>
        <w:ind w:firstLine="720"/>
      </w:pPr>
      <w:r>
        <w:t xml:space="preserve">Gro tetramerizes and perhaps forms higher order oligomers </w:t>
      </w:r>
      <w:r>
        <w:rPr>
          <w:i/>
        </w:rPr>
        <w:t xml:space="preserve">in vitro. </w:t>
      </w:r>
      <w:r>
        <w:t>This together with the observations that Gro is required for long-range repression and 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3069E4">
        <w:t>{Chen, 1998 #267}</w:t>
      </w:r>
      <w:r>
        <w:t xml:space="preserve"> and </w:t>
      </w:r>
      <w:r>
        <w:rPr>
          <w:i/>
        </w:rPr>
        <w:t xml:space="preserve">in vivo </w:t>
      </w:r>
      <w:r w:rsidR="003069E4">
        <w:t>{Song, 2004 #1161}</w:t>
      </w:r>
      <w:r>
        <w:t xml:space="preserve">. However, it does not appear to be a universal requirement for </w:t>
      </w:r>
      <w:r>
        <w:lastRenderedPageBreak/>
        <w:t xml:space="preserve">repressive activity in all developmental contexts </w:t>
      </w:r>
      <w:r w:rsidR="003069E4">
        <w:t>{Jennings, 2007 #2990}</w:t>
      </w:r>
      <w:r>
        <w:t xml:space="preserve">. Evidence from ChIP-PCR experiments suggests Gro spreads over potentially long stretches of chromatin presumably through its ability to self-associate </w:t>
      </w:r>
      <w:r w:rsidR="003069E4">
        <w:t>{Winkler, 2010 #2964}</w:t>
      </w:r>
      <w:del w:id="57" w:author="Michael Chambers" w:date="2015-11-17T00:33:00Z">
        <w:r w:rsidR="00D95401" w:rsidDel="000835DE">
          <w:delText xml:space="preserve"> </w:delText>
        </w:r>
      </w:del>
      <w:r w:rsidR="00D95401">
        <w:t>{Martinez, 2008 #2287}</w:t>
      </w:r>
      <w:r>
        <w:t xml:space="preserve">, </w:t>
      </w:r>
      <w:r w:rsidR="00A822D7">
        <w:t>al</w:t>
      </w:r>
      <w:r>
        <w:t>though these studies are limited by the resolution of the ChIP-PCR analysis. More recent Gro ChIP-seq data obtained from two Drosophila cell lines (S2 and Kc167)</w:t>
      </w:r>
      <w:del w:id="58" w:author="Michael Chambers" w:date="2015-11-17T00:33:00Z">
        <w:r w:rsidDel="000835DE">
          <w:delText xml:space="preserve"> </w:delText>
        </w:r>
      </w:del>
      <w:r w:rsidR="003069E4">
        <w:t>{Kaul, 2014 #2204}</w:t>
      </w:r>
      <w:r>
        <w:t xml:space="preserve"> indicate that binding is primarily localized to discrete peaks in those cell lines. However, it is unclear to what degree that binding pattern extends to </w:t>
      </w:r>
      <w:ins w:id="59"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60" w:author="Michael Chambers" w:date="2015-11-17T00:34:00Z">
        <w:r w:rsidR="00CA652A" w:rsidDel="000835DE">
          <w:delText xml:space="preserve">interactions, </w:delText>
        </w:r>
      </w:del>
      <w:r w:rsidR="002E790E">
        <w:t xml:space="preserve">or </w:t>
      </w:r>
      <w:r w:rsidR="00CA652A">
        <w:t>a similar topological rearrangement</w:t>
      </w:r>
      <w:del w:id="61" w:author="Michael Chambers" w:date="2015-11-17T00:34:00Z">
        <w:r w:rsidR="00CA652A" w:rsidDel="000835DE">
          <w:delText>,</w:delText>
        </w:r>
      </w:del>
      <w:r w:rsidR="002E790E">
        <w:t xml:space="preserve"> between distant regions of chromatin.</w:t>
      </w:r>
      <w:r w:rsidR="00172568">
        <w:t xml:space="preserve"> </w:t>
      </w:r>
    </w:p>
    <w:p w14:paraId="064A83A5" w14:textId="641812AA"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3069E4">
        <w:t>{Sikora-Wohlfeld, 2013 #2377}</w:t>
      </w:r>
      <w:ins w:id="62" w:author="Michael Chambers" w:date="2015-11-17T00:34:00Z">
        <w:r w:rsidR="000835DE">
          <w:t>. Th</w:t>
        </w:r>
      </w:ins>
      <w:del w:id="63"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r>
        <w:lastRenderedPageBreak/>
        <w:t xml:space="preserve">transcriptome measurements in systems perturbed for said factor </w:t>
      </w:r>
      <w:r w:rsidR="003069E4">
        <w:t>{Dolinski, 2015 #3045}</w:t>
      </w:r>
      <w:r>
        <w:t xml:space="preserve">. To this end, we have employed RNA-seq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4" w:author="Michael Chambers" w:date="2015-11-17T00:37:00Z"/>
          <w:rFonts w:asciiTheme="majorHAnsi" w:eastAsiaTheme="majorEastAsia" w:hAnsiTheme="majorHAnsi" w:cstheme="majorBidi"/>
          <w:b/>
          <w:bCs/>
          <w:color w:val="4F81BD" w:themeColor="accent1"/>
          <w:sz w:val="32"/>
          <w:szCs w:val="32"/>
        </w:rPr>
      </w:pPr>
      <w:ins w:id="65" w:author="Michael Chambers" w:date="2015-11-17T00:37:00Z">
        <w:r>
          <w:br w:type="page"/>
        </w:r>
      </w:ins>
    </w:p>
    <w:p w14:paraId="21590673" w14:textId="47940828" w:rsidR="00FF5970" w:rsidRPr="0010426B" w:rsidRDefault="00FF5970">
      <w:pPr>
        <w:pStyle w:val="BodyText"/>
        <w:pPrChange w:id="66" w:author="Michael Chambers" w:date="2015-11-17T00:37:00Z">
          <w:pPr>
            <w:pStyle w:val="Heading2"/>
            <w:spacing w:line="480" w:lineRule="auto"/>
          </w:pPr>
        </w:pPrChange>
      </w:pPr>
      <w:r w:rsidRPr="000835DE">
        <w:rPr>
          <w:b/>
          <w:rPrChange w:id="67" w:author="Michael Chambers" w:date="2015-11-17T00:37:00Z">
            <w:rPr/>
          </w:rPrChange>
        </w:rPr>
        <w:lastRenderedPageBreak/>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51880A75"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r w:rsidR="00ED673B" w:rsidRPr="00D67447">
        <w:rPr>
          <w:i/>
        </w:rPr>
        <w:t>GroΔGP</w:t>
      </w:r>
      <w:r w:rsidR="00ED673B">
        <w:t xml:space="preserve"> </w:t>
      </w:r>
      <w:r w:rsidR="00CB0087">
        <w:t>transgenic</w:t>
      </w:r>
      <w:r>
        <w:t xml:space="preserve"> flies were described previously {Turki-Judeh, 2012 #2966}.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sidR="00F52206">
        <w:rPr>
          <w:i/>
        </w:rPr>
        <w:t xml:space="preserve"> </w:t>
      </w:r>
      <w:r w:rsidR="00F52206">
        <w:t>{Nie, 2009 #2369}</w:t>
      </w:r>
      <w:r>
        <w:rPr>
          <w:i/>
        </w:rPr>
        <w:t>.</w:t>
      </w:r>
      <w:ins w:id="68" w:author="Michael Chambers" w:date="2015-11-16T16:50:00Z">
        <w:r w:rsidR="00F028ED">
          <w:rPr>
            <w:i/>
          </w:rPr>
          <w:t xml:space="preserve"> </w:t>
        </w:r>
      </w:ins>
      <w:ins w:id="69" w:author="Michael Chambers" w:date="2015-11-16T16:51:00Z">
        <w:r w:rsidR="00CF5BE2">
          <w:t xml:space="preserve">Control embryos for RNA-seq were obtained from crossing </w:t>
        </w:r>
      </w:ins>
      <w:ins w:id="70"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1" w:author="Michael Chambers" w:date="2015-11-16T16:52:00Z">
        <w:r w:rsidR="00CF5BE2">
          <w:t xml:space="preserve">driver. </w:t>
        </w:r>
      </w:ins>
      <w:del w:id="72" w:author="Michael Chambers" w:date="2015-11-16T16:52:00Z">
        <w:r w:rsidR="008C2E38" w:rsidDel="00CF5BE2">
          <w:rPr>
            <w:i/>
          </w:rPr>
          <w:delText xml:space="preserve"> </w:delText>
        </w:r>
      </w:del>
      <w:r w:rsidR="008C2E38">
        <w:t xml:space="preserve">Germ line clones of the </w:t>
      </w:r>
      <w:r w:rsidR="008C2E38">
        <w:rPr>
          <w:i/>
        </w:rPr>
        <w:t xml:space="preserve">gro </w:t>
      </w:r>
      <w:r w:rsidR="008C2E38">
        <w:t>mutant fly allele MB36 (a null allele) were used for Groucho loss-of-function studies</w:t>
      </w:r>
      <w:r>
        <w:t xml:space="preserve"> </w:t>
      </w:r>
      <w:r w:rsidR="008C2E38">
        <w:t>{Jennings, 2007 #2990}.  These lines were generated using the standard dominant female sterile FLP/FRT protocol {Chou, 1996 #3178}.</w:t>
      </w:r>
      <w:ins w:id="73"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Groucho chromatin immunoprecipation (ChIP) and sequencing</w:t>
      </w:r>
    </w:p>
    <w:p w14:paraId="4A378342" w14:textId="16A5B905" w:rsidR="00667FCE" w:rsidRPr="00D67447" w:rsidRDefault="00667FCE" w:rsidP="00D67447">
      <w:pPr>
        <w:spacing w:line="480" w:lineRule="auto"/>
        <w:ind w:firstLine="360"/>
      </w:pPr>
      <w:r w:rsidRPr="00D67447">
        <w:t>ChIP was carried out as described previously</w:t>
      </w:r>
      <w:r w:rsidR="00472DFD">
        <w:t xml:space="preserve"> {Bonn, 2012 #3179}.</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47AD5ECF" w:rsidR="003C0EDF" w:rsidRDefault="003C0EDF" w:rsidP="00D67447">
      <w:pPr>
        <w:pStyle w:val="ListParagraph"/>
        <w:spacing w:line="480" w:lineRule="auto"/>
        <w:ind w:left="0" w:firstLine="360"/>
      </w:pPr>
      <w:r>
        <w:lastRenderedPageBreak/>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t xml:space="preserve">{Langmead, 2012 #3049}.  Peak calling was performed using MACS2 (v2.1.0) with default parameters {Zhang, 2008 #2203}. Peak visualizations </w:t>
      </w:r>
      <w:ins w:id="74" w:author="Michael Chambers" w:date="2015-11-16T16:20:00Z">
        <w:r w:rsidR="0035018D">
          <w:t xml:space="preserve">were </w:t>
        </w:r>
      </w:ins>
      <w:r>
        <w:t>generated with Integrated Genome Browser (v8.4.2) {Nicol, 2009 #3050}.</w:t>
      </w:r>
      <w:ins w:id="75"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{Ma, 2014 #3187}.</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(RNA-seq)</w:t>
      </w:r>
    </w:p>
    <w:p w14:paraId="1B5B57CD" w14:textId="5C92285E" w:rsidR="003C0EDF" w:rsidRDefault="003C0EDF" w:rsidP="00D67447">
      <w:pPr>
        <w:pStyle w:val="ListParagraph"/>
        <w:spacing w:line="480" w:lineRule="auto"/>
        <w:ind w:left="0" w:firstLine="360"/>
      </w:pPr>
      <w:r>
        <w:t>Staged embryos were manually homogenized in TRIzol reagent (</w:t>
      </w:r>
      <w:del w:id="76" w:author="Michael Chambers" w:date="2015-11-16T16:52:00Z">
        <w:r w:rsidDel="006672A3">
          <w:delText>Life Technologies</w:delText>
        </w:r>
      </w:del>
      <w:ins w:id="77" w:author="Michael Chambers" w:date="2015-11-16T16:52:00Z">
        <w:r w:rsidR="006672A3">
          <w:t>Invitrogen</w:t>
        </w:r>
      </w:ins>
      <w:r>
        <w:t xml:space="preserve">) </w:t>
      </w:r>
      <w:ins w:id="78" w:author="Michael Chambers" w:date="2015-11-16T16:53:00Z">
        <w:r w:rsidR="006672A3">
          <w:t xml:space="preserve">and RNA was extracted </w:t>
        </w:r>
      </w:ins>
      <w:r>
        <w:t xml:space="preserve">according to manufacturer protocols. Purified RNA quality was assessed via Bioanalyzer 2100 (Agilent Technologies). </w:t>
      </w:r>
      <w:ins w:id="79" w:author="Michael Chambers" w:date="2015-11-16T16:53:00Z">
        <w:r w:rsidR="006672A3">
          <w:t xml:space="preserve">Strand-specific </w:t>
        </w:r>
      </w:ins>
      <w:r>
        <w:t>polyA-selected libraries were generated with TruSeq Stranded mRNA Library Prep Kit (Illumina) and sequenced on the Illumina HiSeq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(RNA-seq) data preparation and genomic alignment</w:t>
      </w:r>
    </w:p>
    <w:p w14:paraId="0E7F29FA" w14:textId="52047F61" w:rsidR="003A0BE9" w:rsidRDefault="003C0EDF" w:rsidP="00D67447">
      <w:pPr>
        <w:spacing w:line="480" w:lineRule="auto"/>
        <w:ind w:firstLine="360"/>
      </w:pPr>
      <w:r>
        <w:lastRenderedPageBreak/>
        <w:t xml:space="preserve">Reads were demultiplexed via custom scripts. Low quality reads were trimmed and remaining reads were aligned with TopHat2 (v2.0.9) {Kim, 2013 #1817} against the </w:t>
      </w:r>
      <w:r>
        <w:rPr>
          <w:i/>
        </w:rPr>
        <w:t xml:space="preserve">Drosophila melanogaster </w:t>
      </w:r>
      <w:r>
        <w:t xml:space="preserve">genome (iGenomes BDGP 5.25 assembly) with iGenomes gene models as a guide. Gene assignment was performed with HTSeq {IAnders, 2015 #3027}.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80" w:author="Michael Chambers" w:date="2015-11-16T16:20:00Z"/>
          <w:i/>
        </w:rPr>
      </w:pPr>
      <w:ins w:id="81" w:author="Michael Chambers" w:date="2015-11-16T16:20:00Z">
        <w:r>
          <w:rPr>
            <w:i/>
          </w:rPr>
          <w:t>Gene expression and Groucho target gene identificaiton</w:t>
        </w:r>
      </w:ins>
    </w:p>
    <w:p w14:paraId="0E9AD9E9" w14:textId="77777777" w:rsidR="0035018D" w:rsidRDefault="0035018D" w:rsidP="0035018D">
      <w:pPr>
        <w:pStyle w:val="ListParagraph"/>
        <w:spacing w:line="480" w:lineRule="auto"/>
        <w:ind w:left="0" w:firstLine="360"/>
        <w:rPr>
          <w:ins w:id="82" w:author="Michael Chambers" w:date="2015-11-16T16:20:00Z"/>
        </w:rPr>
      </w:pPr>
      <w:ins w:id="83" w:author="Michael Chambers" w:date="2015-11-16T16:20:00Z">
        <w:r>
          <w:t>Normalized gene expression values and differential expression analysis generated with DESeq2 (v1.8.0) {Love, 2014 #3031}.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84" w:author="Michael Chambers" w:date="2015-11-16T16:20:00Z"/>
        </w:rPr>
      </w:pPr>
      <w:ins w:id="85" w:author="Michael Chambers" w:date="2015-11-16T16:20:00Z">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86" w:author="Michael Chambers" w:date="2015-11-16T16:20:00Z"/>
          <w:b w:val="0"/>
          <w:bCs w:val="0"/>
        </w:rPr>
      </w:pPr>
      <w:ins w:id="87" w:author="Michael Chambers" w:date="2015-11-16T16:20:00Z">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ins>
    </w:p>
    <w:p w14:paraId="261A0989" w14:textId="77777777" w:rsidR="000835DE" w:rsidRDefault="000835DE">
      <w:pPr>
        <w:rPr>
          <w:ins w:id="88" w:author="Michael Chambers" w:date="2015-11-17T00:37:00Z"/>
          <w:rFonts w:asciiTheme="majorHAnsi" w:eastAsiaTheme="majorEastAsia" w:hAnsiTheme="majorHAnsi" w:cstheme="majorBidi"/>
          <w:b/>
          <w:bCs/>
          <w:i/>
          <w:color w:val="4F81BD" w:themeColor="accent1"/>
          <w:sz w:val="32"/>
          <w:szCs w:val="32"/>
        </w:rPr>
      </w:pPr>
      <w:ins w:id="89" w:author="Michael Chambers" w:date="2015-11-17T00:37:00Z">
        <w:r>
          <w:rPr>
            <w:i/>
          </w:rPr>
          <w:br w:type="page"/>
        </w:r>
      </w:ins>
    </w:p>
    <w:p w14:paraId="77891EBE" w14:textId="34B530B3" w:rsidR="003A0BE9" w:rsidRPr="000835DE" w:rsidDel="0035018D" w:rsidRDefault="003A0BE9">
      <w:pPr>
        <w:pStyle w:val="BodyText"/>
        <w:rPr>
          <w:del w:id="90" w:author="Michael Chambers" w:date="2015-11-16T16:20:00Z"/>
          <w:b/>
          <w:rPrChange w:id="91" w:author="Michael Chambers" w:date="2015-11-17T00:38:00Z">
            <w:rPr>
              <w:del w:id="92" w:author="Michael Chambers" w:date="2015-11-16T16:20:00Z"/>
            </w:rPr>
          </w:rPrChange>
        </w:rPr>
        <w:pPrChange w:id="93" w:author="Michael Chambers" w:date="2015-11-17T00:37:00Z">
          <w:pPr>
            <w:pStyle w:val="ListParagraph"/>
            <w:numPr>
              <w:numId w:val="3"/>
            </w:numPr>
            <w:spacing w:line="480" w:lineRule="auto"/>
            <w:ind w:left="360" w:hanging="360"/>
          </w:pPr>
        </w:pPrChange>
      </w:pPr>
      <w:del w:id="94" w:author="Michael Chambers" w:date="2015-11-16T16:20:00Z">
        <w:r w:rsidRPr="000835DE" w:rsidDel="0035018D">
          <w:rPr>
            <w:b/>
            <w:rPrChange w:id="95" w:author="Michael Chambers" w:date="2015-11-17T00:38:00Z">
              <w:rPr/>
            </w:rPrChange>
          </w:rPr>
          <w:lastRenderedPageBreak/>
          <w:delText>High-confidence Groucho targets</w:delText>
        </w:r>
      </w:del>
    </w:p>
    <w:p w14:paraId="1197985D" w14:textId="698C9BAD" w:rsidR="00AF03D9" w:rsidRPr="000835DE" w:rsidDel="0035018D" w:rsidRDefault="00AF03D9">
      <w:pPr>
        <w:pStyle w:val="BodyText"/>
        <w:rPr>
          <w:del w:id="96" w:author="Michael Chambers" w:date="2015-11-16T16:20:00Z"/>
          <w:b/>
          <w:rPrChange w:id="97" w:author="Michael Chambers" w:date="2015-11-17T00:38:00Z">
            <w:rPr>
              <w:del w:id="98" w:author="Michael Chambers" w:date="2015-11-16T16:20:00Z"/>
            </w:rPr>
          </w:rPrChange>
        </w:rPr>
        <w:pPrChange w:id="99" w:author="Michael Chambers" w:date="2015-11-17T00:37:00Z">
          <w:pPr>
            <w:spacing w:line="480" w:lineRule="auto"/>
            <w:ind w:firstLine="360"/>
          </w:pPr>
        </w:pPrChange>
      </w:pPr>
      <w:del w:id="100" w:author="Michael Chambers" w:date="2015-11-16T16:20:00Z">
        <w:r w:rsidRPr="000835DE" w:rsidDel="0035018D">
          <w:rPr>
            <w:b/>
            <w:rPrChange w:id="101" w:author="Michael Chambers" w:date="2015-11-17T00:38:00Z">
              <w:rPr/>
            </w:rPrChange>
          </w:rPr>
          <w:delText>Differential expression analysis was performed with DESeq2 (v1.8.0) {Love, 2014 #3031}.</w:delText>
        </w:r>
      </w:del>
    </w:p>
    <w:p w14:paraId="1BC223F3" w14:textId="7165FD7A" w:rsidR="00DF7C23" w:rsidRPr="0010426B" w:rsidRDefault="00FF5970">
      <w:pPr>
        <w:pStyle w:val="BodyText"/>
        <w:pPrChange w:id="102" w:author="Michael Chambers" w:date="2015-11-17T00:37:00Z">
          <w:pPr>
            <w:pStyle w:val="Heading2"/>
            <w:spacing w:line="480" w:lineRule="auto"/>
          </w:pPr>
        </w:pPrChange>
      </w:pPr>
      <w:r w:rsidRPr="000835DE">
        <w:rPr>
          <w:b/>
          <w:rPrChange w:id="103" w:author="Michael Chambers" w:date="2015-11-17T00:38:00Z">
            <w:rPr/>
          </w:rPrChange>
        </w:rPr>
        <w:t>Results</w:t>
      </w:r>
    </w:p>
    <w:p w14:paraId="1F932FF8" w14:textId="7BFD6848" w:rsidR="00A1068B" w:rsidDel="000835DE" w:rsidRDefault="00A1068B" w:rsidP="00DF7C23">
      <w:pPr>
        <w:spacing w:line="480" w:lineRule="auto"/>
        <w:rPr>
          <w:del w:id="104" w:author="Albert Courey" w:date="2015-11-16T15:00:00Z"/>
          <w:i/>
        </w:rPr>
      </w:pPr>
    </w:p>
    <w:p w14:paraId="4FECA3B0" w14:textId="77777777" w:rsidR="000835DE" w:rsidRDefault="000835DE" w:rsidP="00DF7C23">
      <w:pPr>
        <w:spacing w:line="480" w:lineRule="auto"/>
        <w:rPr>
          <w:ins w:id="105"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06"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6E840A58"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mappable reads, far in excess of the minimum recommended by modENCODE C</w:t>
      </w:r>
      <w:r w:rsidR="003A1A0C">
        <w:t>hIP-seq best-practices (Fig. 2-1</w:t>
      </w:r>
      <w:r w:rsidR="00405377">
        <w:t xml:space="preserve">A) </w:t>
      </w:r>
      <w:r w:rsidR="003069E4">
        <w:lastRenderedPageBreak/>
        <w:t>{Landt, 2012 #308}</w:t>
      </w:r>
      <w:r w:rsidR="00405377">
        <w:t>. Replicates exhibited high reproducibility in terms of both read density an</w:t>
      </w:r>
      <w:r w:rsidR="004207B2">
        <w:t>d resulting peak model (Fig. 2-1</w:t>
      </w:r>
      <w:r w:rsidR="00405377">
        <w:t xml:space="preserve">B, left and right, respectively). </w:t>
      </w:r>
    </w:p>
    <w:p w14:paraId="35392F92" w14:textId="1D24A363"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ChIP-chip</w:t>
      </w:r>
      <w:r>
        <w:t xml:space="preserve"> data set</w:t>
      </w:r>
      <w:r w:rsidR="009A457A">
        <w:t>s</w:t>
      </w:r>
      <w:r>
        <w:t xml:space="preserve"> obtained from 0-12 hour embryos</w:t>
      </w:r>
      <w:r w:rsidR="00A45A2F">
        <w:t xml:space="preserve"> </w:t>
      </w:r>
      <w:r w:rsidR="003069E4">
        <w:t>{Negre,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modENCODE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modE</w:t>
      </w:r>
      <w:r w:rsidR="00B73A2C">
        <w:t>NCODE</w:t>
      </w:r>
      <w:r w:rsidR="00E047A0">
        <w:t xml:space="preserve"> ChIP-chip peaks. </w:t>
      </w:r>
      <w:r w:rsidR="00B73A2C">
        <w:t xml:space="preserve">An additional 81% of our identified Gro binding sites are novel and are not represented in the data generated by the modENCODE consortium. </w:t>
      </w:r>
      <w:r w:rsidR="00E047A0">
        <w:t>C</w:t>
      </w:r>
      <w:r w:rsidR="00E81819">
        <w:t xml:space="preserve">omparison </w:t>
      </w:r>
      <w:r w:rsidR="00E047A0">
        <w:t xml:space="preserve">of our ChIP-seq data with </w:t>
      </w:r>
      <w:r w:rsidR="00E81819">
        <w:t>modENCODE Groucho ChIP-chip data generated from white pre-pupae</w:t>
      </w:r>
      <w:r w:rsidR="00D17D1A">
        <w:t xml:space="preserve"> </w:t>
      </w:r>
      <w:del w:id="107"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 xml:space="preserve">embryonic and pre-pupal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pupal </w:t>
      </w:r>
      <w:r w:rsidR="00CC7BBD">
        <w:t>development</w:t>
      </w:r>
      <w:r w:rsidR="00AC5718">
        <w:t xml:space="preserve"> {de Celis,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08" w:author="Michael Chambers" w:date="2015-11-17T00:40:00Z">
        <w:r w:rsidR="008F783F">
          <w:t>, and p</w:t>
        </w:r>
      </w:ins>
      <w:del w:id="109"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 xml:space="preserve">246 </w:t>
      </w:r>
      <w:del w:id="110"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timepoint 3, indicating that </w:t>
      </w:r>
      <w:r w:rsidR="005726D7">
        <w:t>some Groucho binding sites are utilized throughout ear</w:t>
      </w:r>
      <w:r w:rsidR="003546C5">
        <w:t>ly development. Interestingly,</w:t>
      </w:r>
      <w:del w:id="111"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w:t>
      </w:r>
      <w:del w:id="112" w:author="Michael Chambers" w:date="2015-11-17T00:41:00Z">
        <w:r w:rsidR="00CD348D" w:rsidDel="00526AAB">
          <w:delText xml:space="preserve">stages </w:delText>
        </w:r>
      </w:del>
      <w:ins w:id="113" w:author="Michael Chambers" w:date="2015-11-17T00:41:00Z">
        <w:r w:rsidR="00526AAB">
          <w:t xml:space="preserve">windows </w:t>
        </w:r>
      </w:ins>
      <w:r w:rsidR="00CD348D">
        <w:t>analyzed</w:t>
      </w:r>
      <w:r w:rsidR="005726D7">
        <w:t>.</w:t>
      </w:r>
    </w:p>
    <w:p w14:paraId="7812365B" w14:textId="06D7C951" w:rsidR="009844A5" w:rsidRDefault="009844A5" w:rsidP="00D67447">
      <w:pPr>
        <w:spacing w:line="480" w:lineRule="auto"/>
        <w:ind w:firstLine="720"/>
      </w:pPr>
      <w:r>
        <w:t xml:space="preserve">Genome-wide analyses of transcription factor binding in the </w:t>
      </w:r>
      <w:r>
        <w:rPr>
          <w:i/>
        </w:rPr>
        <w:t xml:space="preserve">Drosophila </w:t>
      </w:r>
      <w:r>
        <w:t>embryo has revealed thousands of HOT (Highly Occupied Target) regions to which large numbers of unrelated factors bind concurrently {Consortium, 2010 #759}.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{Moorman, 2006 #3119}. </w:t>
      </w:r>
      <w:r w:rsidR="00CC3BFB">
        <w:t>Some factors can be recruited to HOT regions independently from their abilit</w:t>
      </w:r>
      <w:ins w:id="114" w:author="Michael Chambers" w:date="2015-11-17T00:41:00Z">
        <w:r w:rsidR="00526AAB">
          <w:t>ies</w:t>
        </w:r>
      </w:ins>
      <w:del w:id="115" w:author="Michael Chambers" w:date="2015-11-17T00:41:00Z">
        <w:r w:rsidR="00CC3BFB" w:rsidDel="00526AAB">
          <w:delText>y</w:delText>
        </w:r>
      </w:del>
      <w:r w:rsidR="00CC3BFB">
        <w:t xml:space="preserve"> to bind and recognize DNA sequence {Li, 2008 #2374}. </w:t>
      </w:r>
      <w:r>
        <w:t xml:space="preserve">Owing to </w:t>
      </w:r>
      <w:r w:rsidR="00CC3BFB">
        <w:t>this</w:t>
      </w:r>
      <w:del w:id="116" w:author="Michael Chambers" w:date="2015-11-17T00:42:00Z">
        <w:r w:rsidR="00CC3BFB" w:rsidDel="00526AAB">
          <w:delText>,</w:delText>
        </w:r>
      </w:del>
      <w:r w:rsidR="00CC3BFB">
        <w:t xml:space="preserve"> and </w:t>
      </w:r>
      <w:r>
        <w:t xml:space="preserve">the </w:t>
      </w:r>
      <w:del w:id="117" w:author="Albert Courey" w:date="2015-11-16T15:04:00Z">
        <w:r w:rsidR="00CC3BFB" w:rsidDel="000935F4">
          <w:delText xml:space="preserve">the </w:delText>
        </w:r>
      </w:del>
      <w:r w:rsidR="00CC3BFB">
        <w:t>large number of Groucho-interacting proteins that either bind DNA direct</w:t>
      </w:r>
      <w:ins w:id="118" w:author="Albert Courey" w:date="2015-11-16T15:04:00Z">
        <w:r w:rsidR="000935F4">
          <w:t>ly</w:t>
        </w:r>
      </w:ins>
      <w:del w:id="119"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We observe that while the total percentage of Gro</w:t>
      </w:r>
      <w:del w:id="120" w:author="Michael Chambers" w:date="2015-11-17T00:42:00Z">
        <w:r w:rsidDel="00526AAB">
          <w:delText>ucho</w:delText>
        </w:r>
      </w:del>
      <w:r>
        <w:t xml:space="preserve"> regions that overlap a HOT zone is largely invariant between time points, Gr</w:t>
      </w:r>
      <w:ins w:id="121" w:author="Michael Chambers" w:date="2015-11-17T00:42:00Z">
        <w:r w:rsidR="00526AAB">
          <w:t>o</w:t>
        </w:r>
      </w:ins>
      <w:del w:id="122" w:author="Michael Chambers" w:date="2015-11-17T00:42:00Z">
        <w:r w:rsidDel="00526AAB">
          <w:delText>oucho</w:delText>
        </w:r>
      </w:del>
      <w:r>
        <w:t xml:space="preserve"> in the 1.5 – 4 hr embryo preferentially localizes to regions with a higher HOTness (i.e. greater numbers of </w:t>
      </w:r>
      <w:r w:rsidR="00CC3BFB">
        <w:t>occupying</w:t>
      </w:r>
      <w:r>
        <w:t xml:space="preserve"> factors), while 6.5 – 9 hr Groucho</w:t>
      </w:r>
      <w:r w:rsidR="00F53E4E">
        <w:t xml:space="preserve"> binding</w:t>
      </w:r>
      <w:r>
        <w:t xml:space="preserve"> is enriched for overlap with lower HOTness regions.</w:t>
      </w:r>
      <w:r w:rsidR="00CC3BFB">
        <w:t xml:space="preserve"> </w:t>
      </w:r>
    </w:p>
    <w:p w14:paraId="3941EE92" w14:textId="49026D49"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such that these factors saturate high-affinity binding sites, and as a result also bind to low and intermediate affinity sites in areas of high DNA accessibility {Li, 2008 #2374}</w:t>
      </w:r>
      <w:del w:id="123" w:author="Michael Chambers" w:date="2015-11-17T00:42:00Z">
        <w:r w:rsidDel="00526AAB">
          <w:delText xml:space="preserve"> </w:delText>
        </w:r>
      </w:del>
      <w:r>
        <w:t>{Kaplan, 2011 #3172}</w:t>
      </w:r>
      <w:del w:id="124" w:author="Michael Chambers" w:date="2015-11-17T00:42:00Z">
        <w:r w:rsidDel="00526AAB">
          <w:delText xml:space="preserve"> </w:delText>
        </w:r>
      </w:del>
      <w:r>
        <w:t xml:space="preserve">{Li, 2011 #3173}. </w:t>
      </w:r>
      <w:r w:rsidR="00BA5981">
        <w:t>DNA accessibility has been mapped across multiple developmental stages {Li, 2011 #3173},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769BD" w:rsidRPr="002769BD">
        <w:t>{Sekiya, 2007, r08904}</w:t>
      </w:r>
      <w:del w:id="125" w:author="Michael Chambers" w:date="2015-11-17T00:43:00Z">
        <w:r w:rsidR="002769BD" w:rsidDel="00526AAB">
          <w:delText xml:space="preserve"> </w:delText>
        </w:r>
      </w:del>
      <w:r w:rsidR="002769BD" w:rsidRPr="002769BD">
        <w:t>{Winkler, 2010, r07182}</w:t>
      </w:r>
      <w:r w:rsidR="002769BD">
        <w:t xml:space="preserve">, </w:t>
      </w:r>
      <w:r w:rsidR="000C00B7">
        <w:t xml:space="preserve">widespread recruitment to these sites </w:t>
      </w:r>
      <w:del w:id="126" w:author="Michael Chambers" w:date="2015-11-17T00:45:00Z">
        <w:r w:rsidR="003D633D" w:rsidDel="00381A75">
          <w:delText xml:space="preserve">may </w:delText>
        </w:r>
      </w:del>
      <w:r w:rsidR="003D633D">
        <w:t>indicate</w:t>
      </w:r>
      <w:ins w:id="127" w:author="Michael Chambers" w:date="2015-11-17T00:45:00Z">
        <w:r w:rsidR="00381A75">
          <w:t>s</w:t>
        </w:r>
      </w:ins>
      <w:r w:rsidR="00EE3D72">
        <w:t xml:space="preserve"> that </w:t>
      </w:r>
      <w:ins w:id="128" w:author="Michael Chambers" w:date="2015-11-17T00:43:00Z">
        <w:r w:rsidR="00381A75">
          <w:t xml:space="preserve">association with chromatin </w:t>
        </w:r>
      </w:ins>
      <w:ins w:id="129" w:author="Michael Chambers" w:date="2015-11-17T00:45:00Z">
        <w:r w:rsidR="00381A75">
          <w:t>may not be in itself</w:t>
        </w:r>
      </w:ins>
      <w:ins w:id="130" w:author="Michael Chambers" w:date="2015-11-17T00:43:00Z">
        <w:r w:rsidR="00381A75">
          <w:t xml:space="preserve"> sufficient to initiate</w:t>
        </w:r>
      </w:ins>
      <w:ins w:id="131" w:author="Michael Chambers" w:date="2015-11-17T00:44:00Z">
        <w:r w:rsidR="00381A75">
          <w:t xml:space="preserve"> </w:t>
        </w:r>
      </w:ins>
      <w:ins w:id="132" w:author="Michael Chambers" w:date="2015-11-17T00:43:00Z">
        <w:r w:rsidR="00381A75">
          <w:t>Gro-mediated chromatin condensation, as</w:t>
        </w:r>
      </w:ins>
      <w:ins w:id="133" w:author="Michael Chambers" w:date="2015-11-17T00:45:00Z">
        <w:r w:rsidR="00381A75">
          <w:t xml:space="preserve"> this process possibly requires</w:t>
        </w:r>
      </w:ins>
      <w:ins w:id="134" w:author="Michael Chambers" w:date="2015-11-17T00:43:00Z">
        <w:r w:rsidR="00381A75">
          <w:t xml:space="preserve"> </w:t>
        </w:r>
      </w:ins>
      <w:r w:rsidR="00EE3D72">
        <w:t>additional undocumented inputs</w:t>
      </w:r>
      <w:del w:id="135" w:author="Michael Chambers" w:date="2015-11-17T00:45:00Z">
        <w:r w:rsidR="00EE3D72" w:rsidDel="00381A75">
          <w:delText xml:space="preserve"> </w:delText>
        </w:r>
      </w:del>
      <w:del w:id="136"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048A2A03" w:rsidR="00573445" w:rsidRDefault="00680C8F" w:rsidP="00680C8F">
      <w:pPr>
        <w:spacing w:line="480" w:lineRule="auto"/>
        <w:ind w:firstLine="720"/>
      </w:pPr>
      <w:r>
        <w:t xml:space="preserve">Choosing the nearest or overlapping gene as a potential Groucho-regulated </w:t>
      </w:r>
      <w:del w:id="137" w:author="Michael Chambers" w:date="2015-11-17T00:45:00Z">
        <w:r w:rsidDel="00CC7004">
          <w:delText>gene</w:delText>
        </w:r>
      </w:del>
      <w:ins w:id="138"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39" w:author="Michael Chambers" w:date="2015-11-17T00:46:00Z">
        <w:r w:rsidDel="00CC7004">
          <w:delText>)</w:delText>
        </w:r>
      </w:del>
      <w:ins w:id="140" w:author="Michael Chambers" w:date="2015-11-17T00:46:00Z">
        <w:r w:rsidR="00CC7004">
          <w:t>)</w:t>
        </w:r>
      </w:ins>
      <w:del w:id="141" w:author="Michael Chambers" w:date="2015-11-17T00:46:00Z">
        <w:r w:rsidDel="00CC7004">
          <w:rPr>
            <w:i/>
          </w:rPr>
          <w:delText xml:space="preserve"> </w:delText>
        </w:r>
      </w:del>
      <w:r>
        <w:t>. These peaks have median widths in the 500 – 700 bp range, indicative of point source peaks, as commonly seen for sequence-specific transcription factors {Ho, 2011 #3117}, rather than the broad peaks typical of either highly polymeric factors or histone marks (Fig. 2-</w:t>
      </w:r>
      <w:r w:rsidR="00DC632E">
        <w:t>7)</w:t>
      </w:r>
      <w:r>
        <w:t xml:space="preserve">. </w:t>
      </w:r>
      <w:r w:rsidR="002E266E">
        <w:t>Interesting</w:t>
      </w:r>
      <w:ins w:id="142"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bind to and protect DNA from nuclease activity over the span of 3 to 4 nucleosomes {Sekiya, 2007 #1658}, corresponding to 600 – 800 basepairs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585D1463"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t>{Dubnicoff, 1997 #2366}</w:t>
      </w:r>
      <w:del w:id="143" w:author="Michael Chambers" w:date="2015-11-17T00:47:00Z">
        <w:r w:rsidRPr="00C77C2F" w:rsidDel="00251C30">
          <w:delText xml:space="preserve"> </w:delText>
        </w:r>
      </w:del>
      <w:r>
        <w:t xml:space="preserve">{Barolo, 1997 #2365}. Groucho sites exhibit a strong preference for binding within genes, with </w:t>
      </w:r>
      <w:r>
        <w:lastRenderedPageBreak/>
        <w:t xml:space="preserve">approximately 50% of peaks occurring within gene bodies </w:t>
      </w:r>
      <w:r w:rsidR="00DC632E">
        <w:t>across all timepoints (Fig. 2-8</w:t>
      </w:r>
      <w:r>
        <w:t xml:space="preserve">B). </w:t>
      </w:r>
    </w:p>
    <w:p w14:paraId="69587A24" w14:textId="437A6259"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44" w:author="Michael Chambers" w:date="2015-11-17T00:48:00Z">
        <w:r w:rsidR="00251C30">
          <w:t xml:space="preserve">are </w:t>
        </w:r>
      </w:ins>
      <w:r>
        <w:t>therefore predicted to be enriched for regulatory elements</w:t>
      </w:r>
      <w:r w:rsidRPr="00FA6064">
        <w:t xml:space="preserve"> </w:t>
      </w:r>
      <w:r>
        <w:t xml:space="preserve">{Bradnam, 2008 #3034}.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(vnd), Sloppy paired 1 (slp1), Hairy (h), Huckebein (hk</w:t>
      </w:r>
      <w:r w:rsidR="00373687">
        <w:t>b), and Brinker (brk)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45" w:author="Michael Chambers" w:date="2015-11-17T00:48:00Z">
        <w:r w:rsidR="002E266E" w:rsidDel="00251C30">
          <w:delText xml:space="preserve">less </w:delText>
        </w:r>
      </w:del>
      <w:ins w:id="146" w:author="Michael Chambers" w:date="2015-11-17T00:48:00Z">
        <w:r w:rsidR="00251C30">
          <w:t xml:space="preserve">fewer </w:t>
        </w:r>
      </w:ins>
      <w:r w:rsidR="002E266E">
        <w:t xml:space="preserve">low-affinity </w:t>
      </w:r>
      <w:ins w:id="147" w:author="Michael Chambers" w:date="2015-11-17T00:49:00Z">
        <w:r w:rsidR="00251C30">
          <w:t xml:space="preserve">binding sites recruiting </w:t>
        </w:r>
      </w:ins>
      <w:del w:id="148"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17FE94A7" w:rsidR="00BE244D" w:rsidRDefault="00DB5779" w:rsidP="00391BC9">
      <w:pPr>
        <w:spacing w:line="480" w:lineRule="auto"/>
      </w:pPr>
      <w:r>
        <w:lastRenderedPageBreak/>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3069E4">
        <w:t>{Roth, 1989 #1112}</w:t>
      </w:r>
      <w:r w:rsidR="00C66AD0">
        <w:t xml:space="preserve">. In ventral and ventrolateral regions of the embryo, Dorsal facilitates the repression of </w:t>
      </w:r>
      <w:r w:rsidR="007F79B5">
        <w:t xml:space="preserve">numerous genes, including </w:t>
      </w:r>
      <w:r w:rsidR="007F79B5" w:rsidRPr="00D67447">
        <w:rPr>
          <w:i/>
        </w:rPr>
        <w:t>z</w:t>
      </w:r>
      <w:r w:rsidR="001635D1" w:rsidRPr="00D67447">
        <w:rPr>
          <w:i/>
        </w:rPr>
        <w:t>e</w:t>
      </w:r>
      <w:r w:rsidR="00623618">
        <w:rPr>
          <w:i/>
        </w:rPr>
        <w:t>rknullt</w:t>
      </w:r>
      <w:r w:rsidR="001635D1">
        <w:t xml:space="preserve"> (</w:t>
      </w:r>
      <w:r w:rsidR="00C66AD0">
        <w:rPr>
          <w:i/>
        </w:rPr>
        <w:t>zen</w:t>
      </w:r>
      <w:r w:rsidR="001635D1">
        <w:t>),</w:t>
      </w:r>
      <w:r w:rsidR="00C66AD0">
        <w:t xml:space="preserve"> </w:t>
      </w:r>
      <w:r w:rsidR="007F79B5" w:rsidRPr="00D67447">
        <w:rPr>
          <w:i/>
        </w:rPr>
        <w:t>d</w:t>
      </w:r>
      <w:r w:rsidR="001635D1" w:rsidRPr="00D67447">
        <w:rPr>
          <w:i/>
        </w:rPr>
        <w:t>ecapentaplegic</w:t>
      </w:r>
      <w:r w:rsidR="001635D1">
        <w:t xml:space="preserve"> (</w:t>
      </w:r>
      <w:r w:rsidR="00C66AD0">
        <w:rPr>
          <w:i/>
        </w:rPr>
        <w:t>dpp</w:t>
      </w:r>
      <w:r w:rsidR="007F79B5">
        <w:t xml:space="preserve">) and </w:t>
      </w:r>
      <w:r w:rsidR="007F79B5" w:rsidRPr="00D67447">
        <w:rPr>
          <w:i/>
        </w:rPr>
        <w:t>t</w:t>
      </w:r>
      <w:r w:rsidR="001635D1" w:rsidRPr="00D67447">
        <w:rPr>
          <w:i/>
        </w:rPr>
        <w:t>olloid</w:t>
      </w:r>
      <w:r w:rsidR="001635D1">
        <w:t xml:space="preserve"> (</w:t>
      </w:r>
      <w:r w:rsidR="001635D1">
        <w:rPr>
          <w:i/>
        </w:rPr>
        <w:t>tld</w:t>
      </w:r>
      <w:r w:rsidR="001635D1">
        <w:t>)</w:t>
      </w:r>
      <w:r w:rsidR="00C66AD0">
        <w:t xml:space="preserve"> through its interaction with Groucho</w:t>
      </w:r>
      <w:r w:rsidR="00CD348D">
        <w:t>, a critical step in delineating presumptive mesodermal and neuroectodermal regions</w:t>
      </w:r>
      <w:r w:rsidR="00C66AD0">
        <w:t xml:space="preserve"> </w:t>
      </w:r>
      <w:r w:rsidR="003069E4">
        <w:t>{Dubnicoff, 1997 #2366}</w:t>
      </w:r>
      <w:r w:rsidR="001635D1">
        <w:t xml:space="preserve"> {Kirov, 1994 #3107}</w:t>
      </w:r>
      <w:r w:rsidR="00C66AD0">
        <w:t xml:space="preserve">. </w:t>
      </w:r>
      <w:r w:rsidR="00BE244D">
        <w:t>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0A31D1D" w14:textId="333CC489" w:rsidR="00DB5779" w:rsidRPr="00224435" w:rsidRDefault="00C66AD0" w:rsidP="00D67447">
      <w:pPr>
        <w:spacing w:line="480" w:lineRule="auto"/>
        <w:ind w:firstLine="720"/>
      </w:pPr>
      <w:r>
        <w:t xml:space="preserve">Ventral repression of </w:t>
      </w:r>
      <w:r>
        <w:rPr>
          <w:i/>
        </w:rPr>
        <w:t>zen</w:t>
      </w:r>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r w:rsidR="00BA7BC7" w:rsidRPr="00BA7BC7">
        <w:rPr>
          <w:i/>
        </w:rPr>
        <w:t>ct</w:t>
      </w:r>
      <w:r w:rsidR="00BA7BC7">
        <w:t>) and Dead ringer (</w:t>
      </w:r>
      <w:r w:rsidR="00BA7BC7">
        <w:rPr>
          <w:i/>
        </w:rPr>
        <w:t xml:space="preserve">dri, </w:t>
      </w:r>
      <w:r w:rsidR="00BA7BC7">
        <w:t>also known as</w:t>
      </w:r>
      <w:r>
        <w:t xml:space="preserve"> </w:t>
      </w:r>
      <w:r w:rsidR="00BA7BC7">
        <w:t xml:space="preserve">Retained, </w:t>
      </w:r>
      <w:r w:rsidR="00BA7BC7">
        <w:rPr>
          <w:i/>
        </w:rPr>
        <w:t>retn</w:t>
      </w:r>
      <w:r w:rsidR="00BA7BC7">
        <w:t>)</w:t>
      </w:r>
      <w:r w:rsidR="00BA7BC7" w:rsidRPr="00BA7BC7">
        <w:t xml:space="preserve"> </w:t>
      </w:r>
      <w:r w:rsidR="003069E4">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xml:space="preserve">, </w:t>
      </w:r>
      <w:del w:id="149" w:author="Michael Chambers" w:date="2015-11-17T00:50:00Z">
        <w:r w:rsidR="00BA7BC7" w:rsidDel="00251C30">
          <w:delText xml:space="preserve">however </w:delText>
        </w:r>
      </w:del>
      <w:r w:rsidR="00BA7BC7">
        <w:t>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50" w:author="Michael Chambers" w:date="2015-11-17T00:50:00Z">
        <w:r w:rsidR="00251C30">
          <w:t xml:space="preserve"> </w:t>
        </w:r>
      </w:ins>
      <w:r w:rsidR="00704DC2">
        <w:t>(Fig. 2-</w:t>
      </w:r>
      <w:r w:rsidR="00373687">
        <w:t>11</w:t>
      </w:r>
      <w:r w:rsidR="00391BC9">
        <w:t>A</w:t>
      </w:r>
      <w:r w:rsidR="00BA7BC7">
        <w:t>).</w:t>
      </w:r>
      <w:r w:rsidR="009B3BB0">
        <w:t xml:space="preserve"> </w:t>
      </w:r>
      <w:del w:id="151"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52" w:author="Michael Chambers" w:date="2015-11-17T00:51:00Z">
        <w:r w:rsidR="009B3BB0" w:rsidDel="003276FD">
          <w:delText>hints at</w:delText>
        </w:r>
      </w:del>
      <w:ins w:id="153" w:author="Michael Chambers" w:date="2015-11-17T00:51:00Z">
        <w:r w:rsidR="003276FD">
          <w:t>suggests</w:t>
        </w:r>
      </w:ins>
      <w:r w:rsidR="009B3BB0">
        <w:t xml:space="preserve"> the possibility of limited spreading away from the site of Dorsal-mediated recruitment. </w:t>
      </w:r>
      <w:r w:rsidR="00BE244D">
        <w:t xml:space="preserve">At later timepoints, binding to the regions surrounding the VRR is lost, although </w:t>
      </w:r>
      <w:r w:rsidR="00BE244D" w:rsidRPr="000C4271">
        <w:rPr>
          <w:i/>
          <w:rPrChange w:id="154" w:author="Albert Courey" w:date="2015-11-16T15:08:00Z">
            <w:rPr/>
          </w:rPrChange>
        </w:rPr>
        <w:t>zen</w:t>
      </w:r>
      <w:r w:rsidR="00BE244D">
        <w:t xml:space="preserve"> remains transcriptionally repressed throughout most of the embryo.</w:t>
      </w:r>
    </w:p>
    <w:p w14:paraId="36F8C726" w14:textId="152C7DC5" w:rsidR="008F1F1C" w:rsidRDefault="00391BC9" w:rsidP="00391BC9">
      <w:pPr>
        <w:spacing w:line="480" w:lineRule="auto"/>
      </w:pPr>
      <w:r>
        <w:lastRenderedPageBreak/>
        <w:tab/>
        <w:t xml:space="preserve">Dorsal </w:t>
      </w:r>
      <w:r w:rsidR="00BE0C0F">
        <w:t xml:space="preserve">is </w:t>
      </w:r>
      <w:r w:rsidR="00896575">
        <w:t xml:space="preserve">additionally </w:t>
      </w:r>
      <w:r>
        <w:t>responsible for ventral repre</w:t>
      </w:r>
      <w:r w:rsidR="00AF4F59">
        <w:t>ssion of</w:t>
      </w:r>
      <w:r>
        <w:t xml:space="preserve"> </w:t>
      </w:r>
      <w:r w:rsidRPr="00D67447">
        <w:rPr>
          <w:i/>
        </w:rPr>
        <w:t>decapentaplegic</w:t>
      </w:r>
      <w:r>
        <w:t xml:space="preserve"> (</w:t>
      </w:r>
      <w:r w:rsidRPr="00D67447">
        <w:rPr>
          <w:i/>
        </w:rPr>
        <w:t>dpp</w:t>
      </w:r>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derepression of </w:t>
      </w:r>
      <w:r w:rsidR="00AF4F59">
        <w:rPr>
          <w:i/>
        </w:rPr>
        <w:t xml:space="preserve">dpp </w:t>
      </w:r>
      <w:r w:rsidR="00AF4F59">
        <w:t xml:space="preserve">in ventral regions of the embryo </w:t>
      </w:r>
      <w:r w:rsidR="003069E4">
        <w:t>{Dubnicoff, 1997 #2366}</w:t>
      </w:r>
      <w:r w:rsidR="00AF4F59">
        <w:t>.</w:t>
      </w:r>
      <w:r w:rsidR="00974E74">
        <w:t xml:space="preserve"> Dorsal binding sites </w:t>
      </w:r>
      <w:r w:rsidR="00C4678B">
        <w:t xml:space="preserve">necessary for restriction of </w:t>
      </w:r>
      <w:r w:rsidR="00C4678B">
        <w:rPr>
          <w:i/>
        </w:rPr>
        <w:t xml:space="preserve">dpp </w:t>
      </w:r>
      <w:r w:rsidR="00C4678B">
        <w:t xml:space="preserve">expression </w:t>
      </w:r>
      <w:del w:id="155"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3069E4">
        <w:t>{Huang, 1993 #3037}</w:t>
      </w:r>
      <w:r w:rsidR="00C4678B">
        <w:t>. Our ChIP-seq data confirms extensive Gro rec</w:t>
      </w:r>
      <w:r w:rsidR="00704DC2">
        <w:t>ruitment to this site (Fig. 2-</w:t>
      </w:r>
      <w:r w:rsidR="00373687">
        <w:t>11</w:t>
      </w:r>
      <w:r w:rsidR="00C4678B">
        <w:t>B)</w:t>
      </w:r>
      <w:r w:rsidR="009B3BB0">
        <w:t xml:space="preserve"> in the early embryo. </w:t>
      </w:r>
      <w:del w:id="156" w:author="Michael Chambers" w:date="2015-11-17T00:51:00Z">
        <w:r w:rsidR="009B3BB0" w:rsidDel="003276FD">
          <w:delText>Similarly</w:delText>
        </w:r>
      </w:del>
      <w:ins w:id="157" w:author="Michael Chambers" w:date="2015-11-17T00:51:00Z">
        <w:r w:rsidR="003276FD">
          <w:t>Similarly</w:t>
        </w:r>
      </w:ins>
      <w:r w:rsidR="009B3BB0">
        <w:t xml:space="preserve"> to what is observed with </w:t>
      </w:r>
      <w:r w:rsidR="009B3BB0" w:rsidRPr="000C4271">
        <w:rPr>
          <w:i/>
          <w:rPrChange w:id="158" w:author="Albert Courey" w:date="2015-11-16T15:09:00Z">
            <w:rPr/>
          </w:rPrChange>
        </w:rPr>
        <w:t>zen</w:t>
      </w:r>
      <w:r w:rsidR="009B3BB0">
        <w:t>, Gro disappears from the VRR</w:t>
      </w:r>
      <w:r w:rsidR="00C4678B">
        <w:t xml:space="preserve"> at later timepoints</w:t>
      </w:r>
      <w:r w:rsidR="009E12A3">
        <w:t>.</w:t>
      </w:r>
      <w:r w:rsidR="00C4678B">
        <w:t xml:space="preserve"> </w:t>
      </w:r>
    </w:p>
    <w:p w14:paraId="1421C8AC" w14:textId="2AF4A8DD" w:rsidR="000F2CB7" w:rsidRDefault="00FF78A3" w:rsidP="00391BC9">
      <w:pPr>
        <w:spacing w:line="480" w:lineRule="auto"/>
      </w:pPr>
      <w:r>
        <w:tab/>
        <w:t xml:space="preserve">Three Dorsal binding sites </w:t>
      </w:r>
      <w:r w:rsidR="00881752">
        <w:t xml:space="preserve">identified upstream of the </w:t>
      </w:r>
      <w:r w:rsidR="00881752">
        <w:rPr>
          <w:i/>
        </w:rPr>
        <w:t xml:space="preserve">tolloid </w:t>
      </w:r>
      <w:r w:rsidR="007F1E21">
        <w:t xml:space="preserve">gene </w:t>
      </w:r>
      <w:r w:rsidR="0005356E">
        <w:t>are</w:t>
      </w:r>
      <w:r w:rsidR="007F1E21">
        <w:t xml:space="preserve"> </w:t>
      </w:r>
      <w:del w:id="159" w:author="Albert Courey" w:date="2015-11-16T15:09:00Z">
        <w:r w:rsidR="007F1E21" w:rsidDel="000C4271">
          <w:delText xml:space="preserve">be </w:delText>
        </w:r>
      </w:del>
      <w:r w:rsidR="007F1E21">
        <w:t xml:space="preserve">responsible for the Dorsal-mediated repression of </w:t>
      </w:r>
      <w:r w:rsidR="007F1E21">
        <w:rPr>
          <w:i/>
        </w:rPr>
        <w:t xml:space="preserve">tolloid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43389C">
        <w:t>{Kirov, 1994 #3107}.</w:t>
      </w:r>
      <w:r w:rsidR="00980F9A">
        <w:t xml:space="preserve"> Groucho ChIP-seq data indicates t</w:t>
      </w:r>
      <w:r w:rsidR="00515FCA">
        <w:t>hat Groucho associates strongly</w:t>
      </w:r>
      <w:r w:rsidR="00980F9A">
        <w:t xml:space="preserve"> in an asymmetric peak centered on the central Dorsal binding site, approximately 400 bp upstream of the </w:t>
      </w:r>
      <w:r w:rsidR="00980F9A">
        <w:rPr>
          <w:i/>
        </w:rPr>
        <w:t xml:space="preserve">tolloid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60"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r w:rsidR="00BF4C42" w:rsidRPr="000C4271">
        <w:rPr>
          <w:i/>
          <w:rPrChange w:id="161" w:author="Albert Courey" w:date="2015-11-16T15:10:00Z">
            <w:rPr/>
          </w:rPrChange>
        </w:rPr>
        <w:t>dpp</w:t>
      </w:r>
      <w:r w:rsidR="00BF4C42">
        <w:t>, where I observe binding of Gro in a relatively discrete peak over the intronic VRR</w:t>
      </w:r>
      <w:ins w:id="162" w:author="Michael Chambers" w:date="2015-11-17T00:53:00Z">
        <w:r w:rsidR="003276FD">
          <w:t xml:space="preserve"> and a</w:t>
        </w:r>
      </w:ins>
      <w:del w:id="163" w:author="Michael Chambers" w:date="2015-11-17T00:52:00Z">
        <w:r w:rsidR="00BF4C42" w:rsidDel="003276FD">
          <w:delText>.</w:delText>
        </w:r>
      </w:del>
      <w:del w:id="164" w:author="Michael Chambers" w:date="2015-11-17T00:53:00Z">
        <w:r w:rsidR="00BF4C42" w:rsidDel="003276FD">
          <w:delText xml:space="preserve"> A</w:delText>
        </w:r>
      </w:del>
      <w:r w:rsidR="00BF4C42">
        <w:t xml:space="preserve"> weaker Gro peak </w:t>
      </w:r>
      <w:del w:id="165" w:author="Michael Chambers" w:date="2015-11-17T00:53:00Z">
        <w:r w:rsidR="00BF4C42" w:rsidDel="003276FD">
          <w:delText xml:space="preserve">is also observed </w:delText>
        </w:r>
      </w:del>
      <w:r w:rsidR="00BF4C42">
        <w:t>over</w:t>
      </w:r>
      <w:ins w:id="166" w:author="Michael Chambers" w:date="2015-11-17T00:53:00Z">
        <w:r w:rsidR="003276FD">
          <w:t>lapping</w:t>
        </w:r>
      </w:ins>
      <w:r w:rsidR="00BF4C42">
        <w:t xml:space="preserve"> the transcriptional start site, perhaps indicative of looping</w:t>
      </w:r>
      <w:ins w:id="167" w:author="Michael Chambers" w:date="2015-11-17T00:53:00Z">
        <w:r w:rsidR="003276FD">
          <w:t>.</w:t>
        </w:r>
      </w:ins>
      <w:del w:id="168"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131FDF7A" w:rsidR="004308F9" w:rsidRDefault="004308F9" w:rsidP="00B71A99">
      <w:pPr>
        <w:spacing w:line="480" w:lineRule="auto"/>
      </w:pPr>
      <w:r>
        <w:tab/>
      </w:r>
      <w:r w:rsidR="00450A5B">
        <w:t xml:space="preserve">In addition to repressing multiple genes in the ventral portion of the embryo, Dorsal can activate genes in both ventral and ventrolateral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Deadringer and Cut, that </w:t>
      </w:r>
      <w:r w:rsidR="009E12A3">
        <w:t xml:space="preserve">could </w:t>
      </w:r>
      <w:r>
        <w:t>facilitate the association of Groucho with Dorsal, resulting in Groucho-mediated long-range repression</w:t>
      </w:r>
      <w:r w:rsidR="00527EF6">
        <w:t xml:space="preserve"> {Valentine,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{Ratnaparkhi, 2006 #3108}</w:t>
      </w:r>
      <w:r w:rsidR="00AA3A3E">
        <w:t>.</w:t>
      </w:r>
      <w:r w:rsidR="00DE06A4">
        <w:t xml:space="preserve"> Due to the inherent weakness of the Dorsal/Groucho interaction, it is not suspected that Groucho would </w:t>
      </w:r>
      <w:r w:rsidR="00607702">
        <w:t>ubiquitously</w:t>
      </w:r>
      <w:r w:rsidR="00DE06A4">
        <w:t xml:space="preserve"> colocalize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69C722F9"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169"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607702">
        <w:t>{Thisse, 1987 #3109}</w:t>
      </w:r>
      <w:del w:id="170" w:author="Michael Chambers" w:date="2015-11-17T00:54:00Z">
        <w:r w:rsidR="00607702" w:rsidDel="003276FD">
          <w:delText xml:space="preserve"> </w:delText>
        </w:r>
      </w:del>
      <w:r w:rsidR="00607702">
        <w:t>{Ip,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EC1F28">
        <w:t>{Ip, 1992 #3110}</w:t>
      </w:r>
      <w:r w:rsidR="00502DE8">
        <w:t>.</w:t>
      </w:r>
      <w:r w:rsidR="00EC1F28">
        <w:t xml:space="preserve"> No role for Groucho has been </w:t>
      </w:r>
      <w:r w:rsidR="000315C8">
        <w:t>identified in the regulation of either gene.</w:t>
      </w:r>
      <w:r w:rsidR="00E81D7E">
        <w:t xml:space="preserve"> Surprisingly, </w:t>
      </w:r>
      <w:r w:rsidR="00E81D7E">
        <w:lastRenderedPageBreak/>
        <w:t>however Gro binds the VARs</w:t>
      </w:r>
      <w:del w:id="171" w:author="Michael Chambers" w:date="2015-11-17T00:54:00Z">
        <w:r w:rsidR="00E81D7E" w:rsidDel="003276FD">
          <w:delText xml:space="preserve"> in </w:delText>
        </w:r>
      </w:del>
      <w:r w:rsidR="00E81D7E">
        <w:t xml:space="preserve"> </w:t>
      </w:r>
      <w:ins w:id="172" w:author="Michael Chambers" w:date="2015-11-17T00:54:00Z">
        <w:r w:rsidR="003276FD">
          <w:t>of</w:t>
        </w:r>
      </w:ins>
      <w:del w:id="173" w:author="Michael Chambers" w:date="2015-11-17T00:54:00Z">
        <w:r w:rsidR="00E81D7E" w:rsidDel="003276FD">
          <w:delText>in</w:delText>
        </w:r>
      </w:del>
      <w:r w:rsidR="00E81D7E">
        <w:t xml:space="preserve">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5F8257F3" w:rsidR="002F72B7" w:rsidRDefault="00554D96" w:rsidP="00812CA0">
      <w:pPr>
        <w:spacing w:line="480" w:lineRule="auto"/>
      </w:pPr>
      <w:r>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the resulting expression pattern of the regulated gene {Biemar, 2006 #5}</w:t>
      </w:r>
      <w:del w:id="174" w:author="Michael Chambers" w:date="2015-11-17T00:54:00Z">
        <w:r w:rsidR="001C49D0" w:rsidDel="003276FD">
          <w:delText xml:space="preserve"> </w:delText>
        </w:r>
      </w:del>
      <w:r w:rsidR="001C49D0">
        <w:t>{Zeitlinger,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bHLH factors) that enable Dorsal to activate transcription at lower concentrations. As a result, these sites are active in</w:t>
      </w:r>
      <w:r w:rsidR="00C13C51">
        <w:t xml:space="preserve"> </w:t>
      </w:r>
      <w:r w:rsidR="0082183C">
        <w:t>in ventrolat</w:t>
      </w:r>
      <w:r w:rsidR="00C13C51">
        <w:t xml:space="preserve">eral regions (neuroectoderm),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175" w:author="Michael Chambers" w:date="2015-11-17T00:55:00Z">
        <w:r w:rsidR="005D1A03" w:rsidDel="003276FD">
          <w:delText>form observation of the</w:delText>
        </w:r>
      </w:del>
      <w:ins w:id="176" w:author="Michael Chambers" w:date="2015-11-17T00:55:00Z">
        <w:r w:rsidR="003276FD">
          <w:t>at</w:t>
        </w:r>
      </w:ins>
      <w:r w:rsidR="005D1A03">
        <w:t xml:space="preserve"> </w:t>
      </w:r>
      <w:r w:rsidR="005D1A03" w:rsidRPr="00124DFE">
        <w:rPr>
          <w:i/>
          <w:rPrChange w:id="177" w:author="Albert Courey" w:date="2015-11-16T15:26:00Z">
            <w:rPr/>
          </w:rPrChange>
        </w:rPr>
        <w:t>snail</w:t>
      </w:r>
      <w:r w:rsidR="005D1A03">
        <w:t xml:space="preserve"> and </w:t>
      </w:r>
      <w:r w:rsidR="005D1A03" w:rsidRPr="00124DFE">
        <w:rPr>
          <w:i/>
          <w:rPrChange w:id="178" w:author="Albert Courey" w:date="2015-11-16T15:26:00Z">
            <w:rPr/>
          </w:rPrChange>
        </w:rPr>
        <w:t>twist</w:t>
      </w:r>
      <w:r w:rsidR="005D1A03">
        <w:t xml:space="preserve"> VARs, Groucho is not restricted to the class III sites</w:t>
      </w:r>
      <w:del w:id="179"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150A030"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w:t>
      </w:r>
      <w:r w:rsidR="00975FD7">
        <w:lastRenderedPageBreak/>
        <w:t>binding patterns of 25 transcription factors derived from 2 – 4 hr embryos {MacArthur, 2009 #6}. A factor heatmap of the hierarchically clustered Groucho binding regions reveals two major classes of Groucho binding site</w:t>
      </w:r>
      <w:r>
        <w:t>s</w:t>
      </w:r>
      <w:r w:rsidR="00975FD7">
        <w:t>. The first class is characterized by extensive</w:t>
      </w:r>
      <w:del w:id="180" w:author="Michael Chambers" w:date="2015-11-17T00:56:00Z">
        <w:r w:rsidR="00975FD7" w:rsidDel="003276FD">
          <w:delText>,</w:delText>
        </w:r>
      </w:del>
      <w:r w:rsidR="00975FD7">
        <w:t xml:space="preserve"> overlap with six factors: Dorsal, Dichaete, Medea, Twist, Daughterless, and Kruppel, and </w:t>
      </w:r>
      <w:ins w:id="181" w:author="Michael Chambers" w:date="2015-11-17T00:56:00Z">
        <w:r w:rsidR="003276FD">
          <w:t xml:space="preserve">a </w:t>
        </w:r>
      </w:ins>
      <w:r w:rsidR="00975FD7">
        <w:t xml:space="preserve">lesser degrees of overlap with </w:t>
      </w:r>
      <w:del w:id="182" w:author="Michael Chambers" w:date="2015-11-17T00:56:00Z">
        <w:r w:rsidR="00975FD7" w:rsidDel="003276FD">
          <w:delText xml:space="preserve">one or more </w:delText>
        </w:r>
      </w:del>
      <w:r w:rsidR="00975FD7">
        <w:t>additional assayed factor</w:t>
      </w:r>
      <w:ins w:id="183" w:author="Michael Chambers" w:date="2015-11-17T00:56:00Z">
        <w:r w:rsidR="003276FD">
          <w:t>s</w:t>
        </w:r>
      </w:ins>
      <w:r w:rsidR="00CA4F52">
        <w:t xml:space="preserve"> (Fig. 2-15</w:t>
      </w:r>
      <w:r w:rsidR="00975FD7">
        <w:t xml:space="preserve">). While Dorsal is a well-studied Groucho-interacting protein, the degree to which Groucho colocalizes with Dorsal is surprising, given that there are at minimum thirteen other factors capable of recruiting Groucho in processes thought to be Dorsal-independent {Mannervik, 2014 #2280}.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genome {Adams, 2000 #3120},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1D2BCE2D"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 xml:space="preserve">expressing </w:t>
      </w:r>
      <w:r w:rsidR="009D5C49">
        <w:lastRenderedPageBreak/>
        <w:t>multiple dosages of Groucho</w:t>
      </w:r>
      <w:r w:rsidR="00A30785">
        <w:t>. These included fly lines maternally overexpressing Groucho</w:t>
      </w:r>
      <w:r w:rsidR="00555693">
        <w:t xml:space="preserve"> at two levels,</w:t>
      </w:r>
      <w:r w:rsidR="00A30785">
        <w:t xml:space="preserve"> </w:t>
      </w:r>
      <w:ins w:id="184"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(Gro∆SP)</w:t>
      </w:r>
      <w:ins w:id="185" w:author="Michael Chambers" w:date="2015-11-17T00:58:00Z">
        <w:r w:rsidR="003276FD">
          <w:t>{Turki-Judeh, 2012 #2966}</w:t>
        </w:r>
      </w:ins>
      <w:r w:rsidR="00A30785">
        <w:t xml:space="preserve">. </w:t>
      </w:r>
      <w:r w:rsidR="0057687B">
        <w:t>Overexpression of a deletion variant of Groucho lacking the SP domain was found to result in faulty targeting and ectopic repression of multiple non-Groucho target genes</w:t>
      </w:r>
      <w:del w:id="186" w:author="Michael Chambers" w:date="2015-11-17T00:58:00Z">
        <w:r w:rsidR="0057687B" w:rsidDel="003276FD">
          <w:delText xml:space="preserve"> {Turki-Judeh, 2012 #2966}</w:delText>
        </w:r>
      </w:del>
      <w:r w:rsidR="0057687B">
        <w:t>, a trend that we sought to investigate on a genome-wide scale</w:t>
      </w:r>
      <w:ins w:id="187" w:author="Michael Chambers" w:date="2015-11-17T00:58:00Z">
        <w:r w:rsidR="003276FD">
          <w:t xml:space="preserve"> {Turki-Judeh, 2012 #2966}</w:t>
        </w:r>
      </w:ins>
      <w:r w:rsidR="0057687B">
        <w:t xml:space="preserv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r w:rsidR="00071D1D">
        <w:t xml:space="preserve">germline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r w:rsidR="008545FD" w:rsidRPr="00B71A99">
        <w:rPr>
          <w:i/>
        </w:rPr>
        <w:t>gro</w:t>
      </w:r>
      <w:r w:rsidR="008545FD">
        <w:t xml:space="preserve"> {Jennings, 2007 #2990}. The resulting transcript codes the initial 12 amino acids of Groucho followed by ~100 amino acids derived from frameshifted sequence. The allele produces no detectable Groucho protein, and </w:t>
      </w:r>
      <w:ins w:id="188"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lastRenderedPageBreak/>
        <w:t xml:space="preserve">Clustering of RNA-seq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w:t>
      </w:r>
      <w:del w:id="189"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heatmap. </w:t>
      </w:r>
      <w:r w:rsidR="004F14EE">
        <w:t>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w:t>
      </w:r>
      <w:ins w:id="190" w:author="Michael Chambers" w:date="2015-11-17T01:03:00Z">
        <w:r w:rsidR="00CA6AE5">
          <w:t xml:space="preserve">, despite the </w:t>
        </w:r>
      </w:ins>
      <w:ins w:id="191" w:author="Michael Chambers" w:date="2015-11-17T01:04:00Z">
        <w:r w:rsidR="00CA6AE5">
          <w:t xml:space="preserve">diminished difference of Gro transcript levels at later time points. </w:t>
        </w:r>
      </w:ins>
      <w:del w:id="192" w:author="Michael Chambers" w:date="2015-11-17T01:04:00Z">
        <w:r w:rsidR="004F14EE" w:rsidDel="00CA6AE5">
          <w:delText>.</w:delText>
        </w:r>
      </w:del>
      <w:del w:id="193"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lastRenderedPageBreak/>
        <w:t>Perturbation of Groucho levels results in the misregulation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194"/>
      <w:r w:rsidR="00E67908">
        <w:t>timepoint</w:t>
      </w:r>
      <w:commentRangeEnd w:id="194"/>
      <w:r w:rsidR="00071D1D">
        <w:rPr>
          <w:rStyle w:val="CommentReference"/>
        </w:rPr>
        <w:commentReference w:id="194"/>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r w:rsidR="00E67908">
        <w:t>huckebein</w:t>
      </w:r>
      <w:r w:rsidR="00071D1D">
        <w:t>, zen, Sxl, dpp,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195" w:author="Michael Chambers" w:date="2015-11-17T01:05:00Z">
        <w:r w:rsidDel="00CA6AE5">
          <w:delText xml:space="preserve">enhancer </w:delText>
        </w:r>
      </w:del>
      <w:ins w:id="196" w:author="Michael Chambers" w:date="2015-11-17T01:05:00Z">
        <w:r w:rsidR="00CA6AE5">
          <w:t xml:space="preserve">regulatory </w:t>
        </w:r>
      </w:ins>
      <w:r>
        <w:t>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197" w:author="Michael Chambers" w:date="2015-11-17T01:06:00Z">
        <w:r w:rsidR="00037E5A" w:rsidDel="00CA6AE5">
          <w:delText>the closest feature to a significant Groucho binding region</w:delText>
        </w:r>
      </w:del>
      <w:ins w:id="198" w:author="Michael Chambers" w:date="2015-11-17T01:06:00Z">
        <w:r w:rsidR="00CA6AE5">
          <w:t>bound by Gro internally or in adjacent intergenic space</w:t>
        </w:r>
      </w:ins>
      <w:r w:rsidR="00037E5A">
        <w:t xml:space="preserve">. Both sources of data are noisy by nature, as secondary effects could account for the dosage response and Groucho can regulate genes from regulatory regions many </w:t>
      </w:r>
      <w:r w:rsidR="00037E5A">
        <w:lastRenderedPageBreak/>
        <w:t xml:space="preserve">kilobases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overexpression lines (i.e. up-regulated under conditions of lowered Gro dosage and down-regulated under 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w:t>
      </w:r>
      <w:del w:id="199" w:author="Michael Chambers" w:date="2015-11-17T01:07:00Z">
        <w:r w:rsidR="003E4050" w:rsidDel="00CA6AE5">
          <w:delText xml:space="preserve">common </w:delText>
        </w:r>
      </w:del>
      <w:ins w:id="200" w:author="Michael Chambers" w:date="2015-11-17T01:07:00Z">
        <w:r w:rsidR="00CA6AE5">
          <w:t xml:space="preserve">identified by comparisons of </w:t>
        </w:r>
      </w:ins>
      <w:del w:id="201" w:author="Michael Chambers" w:date="2015-11-17T01:07:00Z">
        <w:r w:rsidR="003E4050" w:rsidDel="00CA6AE5">
          <w:delText xml:space="preserve">between the </w:delText>
        </w:r>
        <w:r w:rsidR="002121BA" w:rsidDel="00CA6AE5">
          <w:delText>two</w:delText>
        </w:r>
      </w:del>
      <w:ins w:id="202" w:author="Michael Chambers" w:date="2015-11-17T01:07:00Z">
        <w:r w:rsidR="00CA6AE5">
          <w:t>both</w:t>
        </w:r>
      </w:ins>
      <w:r w:rsidR="002121BA">
        <w:t xml:space="preserve"> full-length</w:t>
      </w:r>
      <w:r w:rsidR="003E4050">
        <w:t xml:space="preserve"> G</w:t>
      </w:r>
      <w:r w:rsidR="00DC53DC">
        <w:t>r</w:t>
      </w:r>
      <w:r w:rsidR="00DC538D">
        <w:t>o overexpression lines</w:t>
      </w:r>
      <w:r w:rsidR="00063ECE">
        <w:t xml:space="preserve"> </w:t>
      </w:r>
      <w:del w:id="203"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1E62B1DE"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coactivator that cooperates with Dorsal to activate gene expression in the early embryo, </w:t>
      </w:r>
      <w:ins w:id="204" w:author="Michael Chambers" w:date="2015-11-17T01:08:00Z">
        <w:r w:rsidR="00CA6AE5">
          <w:t xml:space="preserve">by </w:t>
        </w:r>
      </w:ins>
      <w:r>
        <w:t>incorporating</w:t>
      </w:r>
      <w:r w:rsidR="00B71A99">
        <w:t xml:space="preserve"> CBP ChIP-seq data and </w:t>
      </w:r>
      <w:r>
        <w:t xml:space="preserve">a </w:t>
      </w:r>
      <w:r w:rsidR="00B71A99">
        <w:t xml:space="preserve">measurement of a mutant CBP transcriptome {Holmqvist, 2012 #3115}. </w:t>
      </w:r>
      <w:r>
        <w:t xml:space="preserve">Similar methodologies have been utilized to integrate </w:t>
      </w:r>
      <w:r w:rsidR="00DD5A36">
        <w:t xml:space="preserve">transcription factor binding and expression data in other contexts {Wang, 2013 #2256}. </w:t>
      </w:r>
      <w:r>
        <w:t xml:space="preserve"> We modified this method to allow for greater contribution of more distant binding to a gene’s score. </w:t>
      </w:r>
      <w:r w:rsidR="00B71A99">
        <w:t xml:space="preserve">On a per-gene basis, a “Groucho occupancy score” was calculated taking into account the </w:t>
      </w:r>
      <w:r w:rsidR="00B71A99">
        <w:lastRenderedPageBreak/>
        <w:t>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a slight enrichment of derepressed genes is evident during the first two time spans with clear inflection points</w:t>
      </w:r>
      <w:r w:rsidR="00BA4869">
        <w:t xml:space="preserve"> (Fig. 2-24</w:t>
      </w:r>
      <w:r w:rsidR="004E5444">
        <w:t>A)</w:t>
      </w:r>
      <w:r w:rsidR="00714AE1">
        <w:t xml:space="preserve">. </w:t>
      </w:r>
    </w:p>
    <w:p w14:paraId="0F7A9F0E" w14:textId="693037D0"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TLE3, a human Groucho ortholog</w:t>
      </w:r>
      <w:r w:rsidR="0073152C">
        <w:t>, was recently shown to primarily serve as an activator, though the mechanism remains unknown</w:t>
      </w:r>
      <w:r w:rsidR="005C4807">
        <w:t xml:space="preserve"> </w:t>
      </w:r>
      <w:r w:rsidR="003069E4">
        <w:t>{Villanueva, 2011 #1659}</w:t>
      </w:r>
      <w:r w:rsidR="004314D5">
        <w:t>. Additionally, CtBP</w:t>
      </w:r>
      <w:r w:rsidR="000514F0">
        <w:t xml:space="preserve">, a canonical, short-range </w:t>
      </w:r>
      <w:r w:rsidR="000514F0">
        <w:rPr>
          <w:i/>
        </w:rPr>
        <w:t xml:space="preserve">Drosophila </w:t>
      </w:r>
      <w:r w:rsidR="00D74350">
        <w:t>co</w:t>
      </w:r>
      <w:r w:rsidR="000514F0">
        <w:t>repressor, was shown to serve as a co-activator of certain Wnt-regulated genes, this switch in behavior being controlled by the protein’s oligomeric state</w:t>
      </w:r>
      <w:r w:rsidR="005C4807" w:rsidRPr="005C4807">
        <w:t xml:space="preserve"> </w:t>
      </w:r>
      <w:r w:rsidR="003069E4">
        <w:t>{Bhambhani,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05" w:author="Michael Chambers" w:date="2015-11-17T01:10:00Z">
        <w:r w:rsidR="00B0003E" w:rsidDel="00CA6AE5">
          <w:delText xml:space="preserve">activated </w:delText>
        </w:r>
      </w:del>
      <w:ins w:id="206" w:author="Michael Chambers" w:date="2015-11-17T01:10:00Z">
        <w:r w:rsidR="00CA6AE5">
          <w:t xml:space="preserve">up-regulated </w:t>
        </w:r>
      </w:ins>
      <w:r w:rsidR="00B0003E">
        <w:t>in either overexpression line compared to repressed genes.</w:t>
      </w:r>
      <w:del w:id="207"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 xml:space="preserve">high Groucho occupancy is only </w:t>
      </w:r>
      <w:r w:rsidR="004E4311">
        <w:lastRenderedPageBreak/>
        <w:t>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08" w:author="Michael Chambers" w:date="2015-11-17T01:10:00Z">
        <w:r w:rsidR="004E4311" w:rsidDel="00F76146">
          <w:delText>in gene activation</w:delText>
        </w:r>
      </w:del>
      <w:ins w:id="209" w:author="Michael Chambers" w:date="2015-11-17T01:10:00Z">
        <w:r w:rsidR="00F76146">
          <w:t>as a coactivator</w:t>
        </w:r>
      </w:ins>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10" w:author="Michael Chambers" w:date="2015-11-17T01:10:00Z">
        <w:r w:rsidR="00523A14">
          <w:t>ied</w:t>
        </w:r>
      </w:ins>
      <w:del w:id="211" w:author="Michael Chambers" w:date="2015-11-17T01:10:00Z">
        <w:r w:rsidDel="00523A14">
          <w:delText>y</w:delText>
        </w:r>
      </w:del>
      <w:r>
        <w:t xml:space="preserve"> 351 potential Groucho target genes across all timepoints. Of these, </w:t>
      </w:r>
      <w:del w:id="212"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13"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14"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15"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16" w:author="Albert Courey" w:date="2015-11-16T14:53:00Z">
        <w:del w:id="217" w:author="Michael Chambers" w:date="2015-11-17T01:12:00Z">
          <w:r w:rsidR="00D67447" w:rsidDel="00EB1A75">
            <w:delText xml:space="preserve">reveals </w:delText>
          </w:r>
        </w:del>
      </w:ins>
      <w:del w:id="218"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2BF45B3B" w:rsidR="009E6C65" w:rsidRDefault="009E6C65">
      <w:pPr>
        <w:spacing w:line="480" w:lineRule="auto"/>
      </w:pPr>
      <w:del w:id="219"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FlyMine {Lyne, 2007 #3180}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Both networks contain multiple E(spl)-family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xml:space="preserve">, and complete activation of this pathway requires both Groucho and E(spl)-family proteins {Heitzler, 1996 #3181}. </w:t>
      </w:r>
      <w:r w:rsidR="00AB09C6">
        <w:t xml:space="preserve">Atonal (ato) and Sprouty (sty) are factors with known functions in </w:t>
      </w:r>
      <w:r w:rsidR="00AB09C6">
        <w:lastRenderedPageBreak/>
        <w:t>respiratory and eye development, respectively {Jarman, 1994 #3183}</w:t>
      </w:r>
      <w:del w:id="220" w:author="Michael Chambers" w:date="2015-11-17T01:13:00Z">
        <w:r w:rsidR="00AB09C6" w:rsidRPr="00AB09C6" w:rsidDel="00EB1A75">
          <w:delText xml:space="preserve"> </w:delText>
        </w:r>
      </w:del>
      <w:r w:rsidR="00AB09C6">
        <w:t>{Hacohen, 1998 #3182}, in which Groucho’s potential roles have not been investigated.</w:t>
      </w:r>
    </w:p>
    <w:p w14:paraId="0DC7B9A0" w14:textId="585CB256"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21"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22" w:author="Albert Courey" w:date="2015-11-16T14:54:00Z">
        <w:r w:rsidR="00D67447">
          <w:t>s</w:t>
        </w:r>
      </w:ins>
      <w:r w:rsidR="007B038F">
        <w:t xml:space="preserve">, including Decapentaplegic (dpp), Wingless (wg), and Ras/MAPK (Egfr and aop). Pannier (pnr) is a transcription factor activated by Dpp signaling and involved in dorsoventral patterning </w:t>
      </w:r>
      <w:r w:rsidR="004E16D8">
        <w:t xml:space="preserve">and cardiogenesis </w:t>
      </w:r>
      <w:r w:rsidR="007B038F">
        <w:t>{Herranz, 2001 #3184}</w:t>
      </w:r>
      <w:r w:rsidR="004E16D8">
        <w:t>. Groucho is recruited to Tinman, a Pannier-interacting protein, to regulate cardiac gene expression {Choi, 1999 #3186}.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4D91970B" w14:textId="77777777" w:rsidR="000D4A89" w:rsidRDefault="000D4A89">
      <w:pPr>
        <w:rPr>
          <w:ins w:id="223" w:author="Michael Chambers" w:date="2015-11-17T02:48:00Z"/>
          <w:rFonts w:eastAsiaTheme="minorHAnsi"/>
          <w:b/>
        </w:rPr>
      </w:pPr>
      <w:bookmarkStart w:id="224" w:name="revised-results-section"/>
      <w:bookmarkEnd w:id="224"/>
      <w:ins w:id="225" w:author="Michael Chambers" w:date="2015-11-17T02:48:00Z">
        <w:r>
          <w:rPr>
            <w:b/>
          </w:rPr>
          <w:br w:type="page"/>
        </w:r>
      </w:ins>
    </w:p>
    <w:p w14:paraId="184827ED" w14:textId="785770DC" w:rsidR="004D40D9" w:rsidRPr="000D4A89" w:rsidDel="00124DFE" w:rsidRDefault="00FF5970" w:rsidP="000D4A89">
      <w:pPr>
        <w:pStyle w:val="BodyText"/>
        <w:rPr>
          <w:del w:id="226" w:author="Albert Courey" w:date="2015-11-16T15:31:00Z"/>
          <w:b/>
          <w:rPrChange w:id="227" w:author="Michael Chambers" w:date="2015-11-17T02:48:00Z">
            <w:rPr>
              <w:del w:id="228" w:author="Albert Courey" w:date="2015-11-16T15:31:00Z"/>
            </w:rPr>
          </w:rPrChange>
        </w:rPr>
        <w:pPrChange w:id="229" w:author="Michael Chambers" w:date="2015-11-17T02:48:00Z">
          <w:pPr>
            <w:pStyle w:val="Heading2"/>
            <w:spacing w:line="480" w:lineRule="auto"/>
          </w:pPr>
        </w:pPrChange>
      </w:pPr>
      <w:bookmarkStart w:id="230" w:name="_GoBack"/>
      <w:bookmarkEnd w:id="230"/>
      <w:commentRangeStart w:id="231"/>
      <w:r w:rsidRPr="000D4A89">
        <w:rPr>
          <w:b/>
          <w:rPrChange w:id="232" w:author="Michael Chambers" w:date="2015-11-17T02:48:00Z">
            <w:rPr/>
          </w:rPrChange>
        </w:rPr>
        <w:lastRenderedPageBreak/>
        <w:t>Discussion</w:t>
      </w:r>
      <w:commentRangeEnd w:id="231"/>
      <w:r w:rsidR="000C11A0" w:rsidRPr="000D4A89">
        <w:rPr>
          <w:rStyle w:val="CommentReference"/>
          <w:rFonts w:eastAsiaTheme="minorEastAsia"/>
          <w:b/>
          <w:rPrChange w:id="233" w:author="Michael Chambers" w:date="2015-11-17T02:48:00Z">
            <w:rPr>
              <w:rStyle w:val="CommentReference"/>
              <w:rFonts w:asciiTheme="minorHAnsi" w:eastAsiaTheme="minorEastAsia" w:hAnsiTheme="minorHAnsi" w:cstheme="minorBidi"/>
              <w:b w:val="0"/>
              <w:bCs w:val="0"/>
              <w:color w:val="auto"/>
            </w:rPr>
          </w:rPrChange>
        </w:rPr>
        <w:commentReference w:id="231"/>
      </w:r>
    </w:p>
    <w:p w14:paraId="6A287F00" w14:textId="77777777" w:rsidR="003C0EDF" w:rsidRDefault="003C0EDF" w:rsidP="000D4A89">
      <w:pPr>
        <w:pStyle w:val="BodyText"/>
        <w:pPrChange w:id="234" w:author="Michael Chambers" w:date="2015-11-17T02:48: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35" w:author="Michael Chambers" w:date="2015-11-16T16:56:00Z">
        <w:r w:rsidDel="006672A3">
          <w:delText>present during only one of the three timepoints analyzed</w:delText>
        </w:r>
      </w:del>
      <w:ins w:id="236" w:author="Michael Chambers" w:date="2015-11-16T16:57:00Z">
        <w:r w:rsidR="006672A3">
          <w:t>detected</w:t>
        </w:r>
      </w:ins>
      <w:ins w:id="237" w:author="Michael Chambers" w:date="2015-11-16T16:56:00Z">
        <w:r w:rsidR="006672A3">
          <w:t xml:space="preserve"> in a single </w:t>
        </w:r>
      </w:ins>
      <w:ins w:id="238" w:author="Michael Chambers" w:date="2015-11-16T16:57:00Z">
        <w:r w:rsidR="006672A3">
          <w:t>developmental</w:t>
        </w:r>
      </w:ins>
      <w:ins w:id="239" w:author="Michael Chambers" w:date="2015-11-16T16:56:00Z">
        <w:r w:rsidR="006672A3">
          <w:t xml:space="preserve"> window</w:t>
        </w:r>
      </w:ins>
      <w:r>
        <w:t xml:space="preserve">, </w:t>
      </w:r>
      <w:del w:id="240" w:author="Michael Chambers" w:date="2015-11-16T16:58:00Z">
        <w:r w:rsidDel="006672A3">
          <w:delText>supporting the conclusion that the majority of these sites are actively participating in developmental gene regulation</w:delText>
        </w:r>
      </w:del>
      <w:ins w:id="241" w:author="Michael Chambers" w:date="2015-11-16T16:58:00Z">
        <w:r w:rsidR="006672A3">
          <w:t xml:space="preserve">indicating that Gro </w:t>
        </w:r>
      </w:ins>
      <w:ins w:id="242" w:author="Michael Chambers" w:date="2015-11-16T17:00:00Z">
        <w:r w:rsidR="006672A3">
          <w:t xml:space="preserve">is </w:t>
        </w:r>
      </w:ins>
      <w:ins w:id="243" w:author="Michael Chambers" w:date="2015-11-16T17:29:00Z">
        <w:r w:rsidR="00ED5561">
          <w:t xml:space="preserve">often transiently </w:t>
        </w:r>
      </w:ins>
      <w:ins w:id="244" w:author="Michael Chambers" w:date="2015-11-16T17:00:00Z">
        <w:r w:rsidR="006672A3">
          <w:t xml:space="preserve">recruited </w:t>
        </w:r>
      </w:ins>
      <w:ins w:id="245" w:author="Michael Chambers" w:date="2015-11-16T17:01:00Z">
        <w:r w:rsidR="00354AF1">
          <w:t>to facilitate repression</w:t>
        </w:r>
      </w:ins>
      <w:r>
        <w:t>. Th</w:t>
      </w:r>
      <w:ins w:id="246" w:author="Michael Chambers" w:date="2015-11-16T17:15:00Z">
        <w:r w:rsidR="00A636CF">
          <w:t xml:space="preserve">is effect is stronger at the earliest stages of development, </w:t>
        </w:r>
      </w:ins>
      <w:ins w:id="247" w:author="Michael Chambers" w:date="2015-11-16T17:29:00Z">
        <w:r w:rsidR="00ED5561">
          <w:t>in which</w:t>
        </w:r>
      </w:ins>
      <w:ins w:id="248" w:author="Michael Chambers" w:date="2015-11-16T17:15:00Z">
        <w:r w:rsidR="00A636CF">
          <w:t xml:space="preserve"> only a </w:t>
        </w:r>
      </w:ins>
      <w:del w:id="249" w:author="Michael Chambers" w:date="2015-11-16T17:15:00Z">
        <w:r w:rsidDel="00A636CF">
          <w:delText xml:space="preserve">e </w:delText>
        </w:r>
      </w:del>
      <w:r>
        <w:t xml:space="preserve">small </w:t>
      </w:r>
      <w:ins w:id="250" w:author="Michael Chambers" w:date="2015-11-16T17:20:00Z">
        <w:r w:rsidR="00D4244C">
          <w:t xml:space="preserve">percentage </w:t>
        </w:r>
      </w:ins>
      <w:del w:id="251" w:author="Michael Chambers" w:date="2015-11-16T17:15:00Z">
        <w:r w:rsidDel="00A636CF">
          <w:delText xml:space="preserve">carry-over </w:delText>
        </w:r>
      </w:del>
      <w:r>
        <w:t>of Gro bi</w:t>
      </w:r>
      <w:ins w:id="252" w:author="Albert Courey" w:date="2015-11-16T15:28:00Z">
        <w:r w:rsidR="00124DFE">
          <w:t>n</w:t>
        </w:r>
      </w:ins>
      <w:r>
        <w:t>ding</w:t>
      </w:r>
      <w:ins w:id="253" w:author="Michael Chambers" w:date="2015-11-16T17:21:00Z">
        <w:r w:rsidR="00D4244C">
          <w:t xml:space="preserve"> sites</w:t>
        </w:r>
      </w:ins>
      <w:r>
        <w:t xml:space="preserve"> </w:t>
      </w:r>
      <w:del w:id="254" w:author="Michael Chambers" w:date="2015-11-16T17:14:00Z">
        <w:r w:rsidDel="00A636CF">
          <w:delText xml:space="preserve">from </w:delText>
        </w:r>
      </w:del>
      <w:ins w:id="255" w:author="Michael Chambers" w:date="2015-11-16T17:29:00Z">
        <w:r w:rsidR="00ED5561">
          <w:t>are</w:t>
        </w:r>
      </w:ins>
      <w:ins w:id="256" w:author="Michael Chambers" w:date="2015-11-16T17:21:00Z">
        <w:r w:rsidR="00D4244C">
          <w:t xml:space="preserve"> </w:t>
        </w:r>
      </w:ins>
      <w:ins w:id="257" w:author="Michael Chambers" w:date="2015-11-16T17:15:00Z">
        <w:r w:rsidR="00A636CF">
          <w:t>preserved between</w:t>
        </w:r>
      </w:ins>
      <w:ins w:id="258" w:author="Michael Chambers" w:date="2015-11-16T17:14:00Z">
        <w:r w:rsidR="00A636CF">
          <w:t xml:space="preserve"> </w:t>
        </w:r>
      </w:ins>
      <w:r>
        <w:t>the 1.5 – 4</w:t>
      </w:r>
      <w:del w:id="259" w:author="Michael Chambers" w:date="2015-11-16T17:14:00Z">
        <w:r w:rsidDel="00A636CF">
          <w:delText xml:space="preserve"> hr</w:delText>
        </w:r>
      </w:del>
      <w:r>
        <w:t xml:space="preserve"> </w:t>
      </w:r>
      <w:ins w:id="260" w:author="Michael Chambers" w:date="2015-11-16T17:21:00Z">
        <w:r w:rsidR="00D4244C">
          <w:t>and</w:t>
        </w:r>
      </w:ins>
      <w:del w:id="261" w:author="Michael Chambers" w:date="2015-11-16T17:21:00Z">
        <w:r w:rsidDel="00D4244C">
          <w:delText>to</w:delText>
        </w:r>
      </w:del>
      <w:r>
        <w:t xml:space="preserve"> 4 – 6.5 hr stages</w:t>
      </w:r>
      <w:ins w:id="262" w:author="Michael Chambers" w:date="2015-11-16T17:16:00Z">
        <w:r w:rsidR="00A636CF">
          <w:t xml:space="preserve">. These </w:t>
        </w:r>
      </w:ins>
      <w:del w:id="263" w:author="Michael Chambers" w:date="2015-11-16T17:16:00Z">
        <w:r w:rsidDel="00A636CF">
          <w:delText xml:space="preserve"> represents a </w:delText>
        </w:r>
      </w:del>
      <w:r>
        <w:t xml:space="preserve">widespread </w:t>
      </w:r>
      <w:del w:id="264" w:author="Michael Chambers" w:date="2015-11-16T18:35:00Z">
        <w:r w:rsidDel="00FD43B2">
          <w:delText xml:space="preserve">shift </w:delText>
        </w:r>
      </w:del>
      <w:ins w:id="265" w:author="Michael Chambers" w:date="2015-11-16T18:35:00Z">
        <w:r w:rsidR="00FD43B2">
          <w:t xml:space="preserve">changes </w:t>
        </w:r>
      </w:ins>
      <w:r>
        <w:t>in Gro occupancy</w:t>
      </w:r>
      <w:ins w:id="266" w:author="Michael Chambers" w:date="2015-11-16T17:16:00Z">
        <w:r w:rsidR="00A636CF">
          <w:t xml:space="preserve"> are</w:t>
        </w:r>
      </w:ins>
      <w:del w:id="267" w:author="Michael Chambers" w:date="2015-11-16T17:16:00Z">
        <w:r w:rsidDel="00A636CF">
          <w:delText>,</w:delText>
        </w:r>
      </w:del>
      <w:r>
        <w:t xml:space="preserve"> </w:t>
      </w:r>
      <w:del w:id="268" w:author="Michael Chambers" w:date="2015-11-16T17:16:00Z">
        <w:r w:rsidDel="00A636CF">
          <w:delText xml:space="preserve">consistent </w:delText>
        </w:r>
      </w:del>
      <w:ins w:id="269" w:author="Michael Chambers" w:date="2015-11-16T17:16:00Z">
        <w:r w:rsidR="00A636CF">
          <w:t xml:space="preserve">indicative of </w:t>
        </w:r>
      </w:ins>
      <w:del w:id="270" w:author="Michael Chambers" w:date="2015-11-16T17:16:00Z">
        <w:r w:rsidDel="00A636CF">
          <w:delText xml:space="preserve">with </w:delText>
        </w:r>
      </w:del>
      <w:r>
        <w:t xml:space="preserve">the changing roles of Gro throughout development, as the </w:t>
      </w:r>
      <w:ins w:id="271" w:author="Michael Chambers" w:date="2015-11-16T17:17:00Z">
        <w:r w:rsidR="00A636CF">
          <w:t xml:space="preserve">shifting </w:t>
        </w:r>
      </w:ins>
      <w:r>
        <w:t>availability of sequence-specific transcription factors</w:t>
      </w:r>
      <w:del w:id="272" w:author="Michael Chambers" w:date="2015-11-16T17:17:00Z">
        <w:r w:rsidDel="00A636CF">
          <w:delText xml:space="preserve"> </w:delText>
        </w:r>
      </w:del>
      <w:ins w:id="273" w:author="Michael Chambers" w:date="2015-11-16T17:18:00Z">
        <w:r w:rsidR="00A636CF">
          <w:t xml:space="preserve"> </w:t>
        </w:r>
        <w:r w:rsidR="001548F2">
          <w:t>modulates Gro</w:t>
        </w:r>
      </w:ins>
      <w:ins w:id="274" w:author="Michael Chambers" w:date="2015-11-16T17:19:00Z">
        <w:r w:rsidR="001548F2">
          <w:t xml:space="preserve"> recruitment to chromatin</w:t>
        </w:r>
      </w:ins>
      <w:del w:id="275" w:author="Michael Chambers" w:date="2015-11-16T17:17:00Z">
        <w:r w:rsidDel="00A636CF">
          <w:delText xml:space="preserve">changes </w:delText>
        </w:r>
      </w:del>
      <w:del w:id="276" w:author="Michael Chambers" w:date="2015-11-16T17:16:00Z">
        <w:r w:rsidDel="00A636CF">
          <w:delText xml:space="preserve">across </w:delText>
        </w:r>
      </w:del>
      <w:del w:id="277" w:author="Michael Chambers" w:date="2015-11-16T17:17:00Z">
        <w:r w:rsidDel="00A636CF">
          <w:delText>the embryo</w:delText>
        </w:r>
      </w:del>
      <w:r>
        <w:t xml:space="preserve">. </w:t>
      </w:r>
      <w:ins w:id="278" w:author="Michael Chambers" w:date="2015-11-16T17:31:00Z">
        <w:r w:rsidR="00BD3C96">
          <w:t xml:space="preserve">Many of these sites correspond </w:t>
        </w:r>
      </w:ins>
      <w:ins w:id="279" w:author="Michael Chambers" w:date="2015-11-16T17:39:00Z">
        <w:r w:rsidR="00BD3C96">
          <w:t>to</w:t>
        </w:r>
      </w:ins>
      <w:ins w:id="280" w:author="Michael Chambers" w:date="2015-11-16T17:31:00Z">
        <w:r w:rsidR="00BD3C96">
          <w:t xml:space="preserve"> regions of </w:t>
        </w:r>
      </w:ins>
      <w:ins w:id="281" w:author="Michael Chambers" w:date="2015-11-16T17:39:00Z">
        <w:r w:rsidR="00BD3C96">
          <w:t xml:space="preserve">high </w:t>
        </w:r>
      </w:ins>
      <w:ins w:id="282" w:author="Michael Chambers" w:date="2015-11-16T17:38:00Z">
        <w:r w:rsidR="00BD3C96">
          <w:t>chromatin accessibility</w:t>
        </w:r>
      </w:ins>
      <w:ins w:id="283" w:author="Michael Chambers" w:date="2015-11-16T17:39:00Z">
        <w:r w:rsidR="00BD3C96">
          <w:t xml:space="preserve"> and are occupied by several additional transcription factors.</w:t>
        </w:r>
      </w:ins>
      <w:ins w:id="284" w:author="Michael Chambers" w:date="2015-11-16T19:17:00Z">
        <w:r w:rsidR="00E703B2">
          <w:t xml:space="preserve"> </w:t>
        </w:r>
      </w:ins>
    </w:p>
    <w:p w14:paraId="1EC31223" w14:textId="18900934" w:rsidR="0072562C" w:rsidRDefault="003C0EDF" w:rsidP="003C0EDF">
      <w:pPr>
        <w:spacing w:line="480" w:lineRule="auto"/>
        <w:ind w:firstLine="720"/>
        <w:rPr>
          <w:ins w:id="285" w:author="Michael Chambers" w:date="2015-11-16T21:13:00Z"/>
        </w:rPr>
      </w:pPr>
      <w:del w:id="286" w:author="Michael Chambers" w:date="2015-11-16T17:50:00Z">
        <w:r w:rsidDel="00DA7EF3">
          <w:delText xml:space="preserve">During the 1.5 – 4 hr stage, </w:delText>
        </w:r>
      </w:del>
      <w:r>
        <w:t>Gro is essential for correct determination of cell fates along the dorsal-ventral axis through cooperation with Dorsal</w:t>
      </w:r>
      <w:ins w:id="287" w:author="Michael Chambers" w:date="2015-11-16T17:22:00Z">
        <w:r w:rsidR="00D4244C">
          <w:t xml:space="preserve"> and other DNA-binding factors</w:t>
        </w:r>
      </w:ins>
      <w:r>
        <w:t xml:space="preserve">. </w:t>
      </w:r>
      <w:ins w:id="288" w:author="Michael Chambers" w:date="2015-11-16T18:36:00Z">
        <w:r w:rsidR="00FD43B2">
          <w:t xml:space="preserve">Dorsal </w:t>
        </w:r>
      </w:ins>
      <w:ins w:id="289" w:author="Michael Chambers" w:date="2015-11-16T18:37:00Z">
        <w:r w:rsidR="00FD43B2">
          <w:t>functions</w:t>
        </w:r>
      </w:ins>
      <w:ins w:id="290" w:author="Michael Chambers" w:date="2015-11-16T18:36:00Z">
        <w:r w:rsidR="00FD43B2">
          <w:t xml:space="preserve"> as </w:t>
        </w:r>
      </w:ins>
      <w:ins w:id="291" w:author="Michael Chambers" w:date="2015-11-16T21:08:00Z">
        <w:r w:rsidR="006A7C70">
          <w:t>either</w:t>
        </w:r>
      </w:ins>
      <w:ins w:id="292" w:author="Michael Chambers" w:date="2015-11-16T18:37:00Z">
        <w:r w:rsidR="00FD43B2">
          <w:t xml:space="preserve"> </w:t>
        </w:r>
      </w:ins>
      <w:ins w:id="293" w:author="Michael Chambers" w:date="2015-11-16T18:36:00Z">
        <w:r w:rsidR="006A7C70">
          <w:t>an activator or</w:t>
        </w:r>
        <w:r w:rsidR="00FD43B2">
          <w:t xml:space="preserve"> repressor through interaction</w:t>
        </w:r>
      </w:ins>
      <w:ins w:id="294" w:author="Michael Chambers" w:date="2015-11-16T18:37:00Z">
        <w:r w:rsidR="00FD43B2">
          <w:t>s</w:t>
        </w:r>
      </w:ins>
      <w:ins w:id="295" w:author="Michael Chambers" w:date="2015-11-16T18:36:00Z">
        <w:r w:rsidR="00FD43B2">
          <w:t xml:space="preserve"> wit</w:t>
        </w:r>
        <w:r w:rsidR="00A7578F">
          <w:t>h</w:t>
        </w:r>
      </w:ins>
      <w:ins w:id="296" w:author="Michael Chambers" w:date="2015-11-16T21:08:00Z">
        <w:r w:rsidR="006A7C70">
          <w:t xml:space="preserve"> multiple</w:t>
        </w:r>
      </w:ins>
      <w:ins w:id="297" w:author="Michael Chambers" w:date="2015-11-16T18:36:00Z">
        <w:r w:rsidR="00A7578F">
          <w:t xml:space="preserve"> </w:t>
        </w:r>
      </w:ins>
      <w:ins w:id="298" w:author="Michael Chambers" w:date="2015-11-16T21:08:00Z">
        <w:r w:rsidR="006A7C70">
          <w:t>coregulators</w:t>
        </w:r>
      </w:ins>
      <w:ins w:id="299" w:author="Michael Chambers" w:date="2015-11-16T21:16:00Z">
        <w:r w:rsidR="00AA726F">
          <w:t xml:space="preserve"> {Dubnicoff, 1997 #2366}</w:t>
        </w:r>
      </w:ins>
      <w:ins w:id="300" w:author="Michael Chambers" w:date="2015-11-16T21:06:00Z">
        <w:r w:rsidR="006A7C70">
          <w:t xml:space="preserve">. Dorsal </w:t>
        </w:r>
        <w:r w:rsidR="00A7578F">
          <w:t>is thought to recruit Gro only with the cooperation of additional transcription factors</w:t>
        </w:r>
      </w:ins>
      <w:ins w:id="301" w:author="Michael Chambers" w:date="2015-11-16T21:15:00Z">
        <w:r w:rsidR="0072562C">
          <w:t xml:space="preserve">, such as Deadringer (Dri) and Cut (ct), </w:t>
        </w:r>
      </w:ins>
      <w:ins w:id="302" w:author="Michael Chambers" w:date="2015-11-16T21:06:00Z">
        <w:r w:rsidR="00A7578F">
          <w:t>to silence a subset of all Dorsal targets</w:t>
        </w:r>
      </w:ins>
      <w:ins w:id="303" w:author="Michael Chambers" w:date="2015-11-16T21:09:00Z">
        <w:r w:rsidR="006A7C70">
          <w:t xml:space="preserve"> in ventral portions of the embryo</w:t>
        </w:r>
      </w:ins>
      <w:ins w:id="304" w:author="Michael Chambers" w:date="2015-11-16T21:15:00Z">
        <w:r w:rsidR="0072562C">
          <w:t xml:space="preserve"> {Valentine, 1998 #3036}</w:t>
        </w:r>
      </w:ins>
      <w:ins w:id="305" w:author="Michael Chambers" w:date="2015-11-16T18:36:00Z">
        <w:r w:rsidR="00A7578F">
          <w:t>.</w:t>
        </w:r>
        <w:r w:rsidR="00FD43B2">
          <w:t xml:space="preserve"> We find that Gro is ubiquitously associated with Dorsal regulatory elements,</w:t>
        </w:r>
      </w:ins>
      <w:ins w:id="306" w:author="Michael Chambers" w:date="2015-11-16T21:07:00Z">
        <w:r w:rsidR="00A7578F">
          <w:t xml:space="preserve"> regardless of whether Dorsal is </w:t>
        </w:r>
      </w:ins>
      <w:ins w:id="307" w:author="Michael Chambers" w:date="2015-11-16T21:08:00Z">
        <w:r w:rsidR="00A7578F">
          <w:t>serving as an activator or repressor.</w:t>
        </w:r>
      </w:ins>
      <w:ins w:id="308" w:author="Michael Chambers" w:date="2015-11-16T21:11:00Z">
        <w:r w:rsidR="006A7C70">
          <w:t xml:space="preserve"> </w:t>
        </w:r>
      </w:ins>
      <w:ins w:id="309" w:author="Michael Chambers" w:date="2015-11-16T21:12:00Z">
        <w:r w:rsidR="006A7C70">
          <w:t xml:space="preserve">Factors thought to assist in </w:t>
        </w:r>
      </w:ins>
      <w:ins w:id="310" w:author="Michael Chambers" w:date="2015-11-16T21:18:00Z">
        <w:r w:rsidR="008E37E0">
          <w:t>strengthening</w:t>
        </w:r>
      </w:ins>
      <w:ins w:id="311" w:author="Michael Chambers" w:date="2015-11-16T21:12:00Z">
        <w:r w:rsidR="006A7C70">
          <w:t xml:space="preserve"> the Dorsal/Gro interaction may instead serve as positive regulators of Gro </w:t>
        </w:r>
      </w:ins>
      <w:ins w:id="312" w:author="Michael Chambers" w:date="2015-11-16T21:16:00Z">
        <w:r w:rsidR="003B0E2D">
          <w:t>activity</w:t>
        </w:r>
      </w:ins>
      <w:ins w:id="313" w:author="Michael Chambers" w:date="2015-11-16T21:22:00Z">
        <w:r w:rsidR="00E04273">
          <w:t xml:space="preserve"> though an alternate, unknown mechanism</w:t>
        </w:r>
      </w:ins>
      <w:ins w:id="314" w:author="Michael Chambers" w:date="2015-11-16T21:12:00Z">
        <w:r w:rsidR="006A7C70">
          <w:t>.</w:t>
        </w:r>
      </w:ins>
      <w:ins w:id="315" w:author="Michael Chambers" w:date="2015-11-16T21:22:00Z">
        <w:r w:rsidR="00E04273">
          <w:t xml:space="preserve"> </w:t>
        </w:r>
      </w:ins>
      <w:ins w:id="316" w:author="Michael Chambers" w:date="2015-11-16T21:27:00Z">
        <w:r w:rsidR="00E04273">
          <w:t>Dorsal contains an eh1-</w:t>
        </w:r>
      </w:ins>
      <w:ins w:id="317" w:author="Michael Chambers" w:date="2015-11-16T21:12:00Z">
        <w:r w:rsidR="00E04273">
          <w:t>like motif that is thought to weakly associate with Gro</w:t>
        </w:r>
      </w:ins>
      <w:ins w:id="318" w:author="Michael Chambers" w:date="2015-11-16T21:29:00Z">
        <w:r w:rsidR="00E04273">
          <w:t xml:space="preserve"> {Flores-Saaib, 2001 #3192}</w:t>
        </w:r>
      </w:ins>
      <w:ins w:id="319" w:author="Michael Chambers" w:date="2015-11-17T01:15:00Z">
        <w:r w:rsidR="00EB1A75">
          <w:t>,</w:t>
        </w:r>
      </w:ins>
      <w:ins w:id="320" w:author="Michael Chambers" w:date="2015-11-16T21:12:00Z">
        <w:r w:rsidR="00EB1A75">
          <w:t xml:space="preserve"> and m</w:t>
        </w:r>
        <w:r w:rsidR="00E04273">
          <w:t xml:space="preserve">utation of this </w:t>
        </w:r>
      </w:ins>
      <w:ins w:id="321" w:author="Michael Chambers" w:date="2015-11-16T21:29:00Z">
        <w:r w:rsidR="00E04273">
          <w:t xml:space="preserve">sequence </w:t>
        </w:r>
      </w:ins>
      <w:ins w:id="322" w:author="Michael Chambers" w:date="2015-11-16T21:12:00Z">
        <w:r w:rsidR="00E04273">
          <w:t xml:space="preserve">to a WRPW </w:t>
        </w:r>
        <w:r w:rsidR="00E04273">
          <w:lastRenderedPageBreak/>
          <w:t>motif converts Dorsal to a constitutive repressor</w:t>
        </w:r>
      </w:ins>
      <w:ins w:id="323" w:author="Michael Chambers" w:date="2015-11-16T21:28:00Z">
        <w:r w:rsidR="00E04273">
          <w:t xml:space="preserve"> {Ratnaparkhi, 2006 #3108}</w:t>
        </w:r>
      </w:ins>
      <w:ins w:id="324" w:author="Michael Chambers" w:date="2015-11-16T21:12:00Z">
        <w:r w:rsidR="00E04273">
          <w:t>.</w:t>
        </w:r>
      </w:ins>
      <w:ins w:id="325" w:author="Michael Chambers" w:date="2015-11-16T21:30:00Z">
        <w:r w:rsidR="00EB1A75">
          <w:t xml:space="preserve"> Recent studies have indicated </w:t>
        </w:r>
        <w:r w:rsidR="003E5CC1">
          <w:t xml:space="preserve">that these recruitment motifs, in addition to having differing affinities for Gro binding, may </w:t>
        </w:r>
      </w:ins>
      <w:ins w:id="326" w:author="Michael Chambers" w:date="2015-11-16T21:31:00Z">
        <w:r w:rsidR="003E5CC1">
          <w:t xml:space="preserve">cause Gro to adopt different conformations with different regulatory potential, in some cases </w:t>
        </w:r>
      </w:ins>
      <w:ins w:id="327" w:author="Michael Chambers" w:date="2015-11-17T01:16:00Z">
        <w:r w:rsidR="00EB1A75">
          <w:t xml:space="preserve">possibly resulting in the </w:t>
        </w:r>
      </w:ins>
      <w:ins w:id="328" w:author="Michael Chambers" w:date="2015-11-16T21:31:00Z">
        <w:r w:rsidR="00EB1A75">
          <w:t>conversion of</w:t>
        </w:r>
        <w:r w:rsidR="003E5CC1">
          <w:t xml:space="preserve"> Gro from a long-range to a short-range repressor </w:t>
        </w:r>
      </w:ins>
      <w:ins w:id="329" w:author="Michael Chambers" w:date="2015-11-16T21:32:00Z">
        <w:r w:rsidR="003E5CC1">
          <w:t>{Payankaulam, 2009 #2955}</w:t>
        </w:r>
      </w:ins>
      <w:ins w:id="330" w:author="Michael Chambers" w:date="2015-11-16T21:31:00Z">
        <w:r w:rsidR="003E5CC1">
          <w:t>.</w:t>
        </w:r>
      </w:ins>
      <w:ins w:id="331" w:author="Michael Chambers" w:date="2015-11-16T21:32:00Z">
        <w:r w:rsidR="003E5CC1">
          <w:t xml:space="preserve"> This is supported by crystal structures of the TLE WD domain in complex with WRPW and eh-1 motifs, which bind to the domain in distinct conformations</w:t>
        </w:r>
      </w:ins>
      <w:ins w:id="332" w:author="Michael Chambers" w:date="2015-11-17T01:16:00Z">
        <w:r w:rsidR="00EB1A75">
          <w:t xml:space="preserve"> which may result in more significant conformational changes of Gro</w:t>
        </w:r>
      </w:ins>
      <w:ins w:id="333" w:author="Michael Chambers" w:date="2015-11-16T21:33:00Z">
        <w:r w:rsidR="003E5CC1">
          <w:t xml:space="preserve"> </w:t>
        </w:r>
      </w:ins>
      <w:ins w:id="334" w:author="Michael Chambers" w:date="2015-11-16T21:34:00Z">
        <w:r w:rsidR="003E5CC1">
          <w:t>{Jennings, 2006 #3059}</w:t>
        </w:r>
      </w:ins>
      <w:ins w:id="335" w:author="Michael Chambers" w:date="2015-11-16T21:32:00Z">
        <w:r w:rsidR="003E5CC1">
          <w:t xml:space="preserve">. </w:t>
        </w:r>
      </w:ins>
    </w:p>
    <w:p w14:paraId="33E4CEB1" w14:textId="77777777" w:rsidR="00EB1A75" w:rsidRDefault="00901951" w:rsidP="003C0EDF">
      <w:pPr>
        <w:spacing w:line="480" w:lineRule="auto"/>
        <w:ind w:firstLine="720"/>
        <w:rPr>
          <w:ins w:id="336" w:author="Michael Chambers" w:date="2015-11-17T01:19:00Z"/>
        </w:rPr>
      </w:pPr>
      <w:ins w:id="337" w:author="Michael Chambers" w:date="2015-11-16T17:42:00Z">
        <w:r>
          <w:t xml:space="preserve">We observe that </w:t>
        </w:r>
      </w:ins>
      <w:del w:id="338" w:author="Michael Chambers" w:date="2015-11-16T17:23:00Z">
        <w:r w:rsidR="003C0EDF" w:rsidDel="00D4244C">
          <w:delText>Groucho is recruited</w:delText>
        </w:r>
      </w:del>
      <w:ins w:id="339" w:author="Michael Chambers" w:date="2015-11-16T17:24:00Z">
        <w:r w:rsidR="00D4244C">
          <w:t>Gro is</w:t>
        </w:r>
      </w:ins>
      <w:ins w:id="340" w:author="Michael Chambers" w:date="2015-11-16T17:23:00Z">
        <w:r w:rsidR="00D4244C">
          <w:t xml:space="preserve"> recruit</w:t>
        </w:r>
      </w:ins>
      <w:ins w:id="341" w:author="Michael Chambers" w:date="2015-11-16T17:41:00Z">
        <w:r>
          <w:t>ed</w:t>
        </w:r>
      </w:ins>
      <w:ins w:id="342" w:author="Michael Chambers" w:date="2015-11-16T17:23:00Z">
        <w:r w:rsidR="00D4244C">
          <w:t xml:space="preserve"> to </w:t>
        </w:r>
      </w:ins>
      <w:ins w:id="343" w:author="Michael Chambers" w:date="2015-11-16T17:41:00Z">
        <w:r>
          <w:t xml:space="preserve">the </w:t>
        </w:r>
      </w:ins>
      <w:ins w:id="344" w:author="Michael Chambers" w:date="2015-11-16T17:24:00Z">
        <w:r w:rsidR="00D4244C">
          <w:t>Dorsal-binding</w:t>
        </w:r>
      </w:ins>
      <w:ins w:id="345" w:author="Michael Chambers" w:date="2015-11-16T17:23:00Z">
        <w:r w:rsidR="00D4244C">
          <w:t xml:space="preserve"> regulatory modules of three ventrally-repressed genes</w:t>
        </w:r>
      </w:ins>
      <w:ins w:id="346" w:author="Michael Chambers" w:date="2015-11-16T17:24:00Z">
        <w:r w:rsidR="00D4244C">
          <w:t>, consistent with Dorsal-mediated recruitment</w:t>
        </w:r>
      </w:ins>
      <w:ins w:id="347" w:author="Michael Chambers" w:date="2015-11-16T17:27:00Z">
        <w:r w:rsidR="00ED5561">
          <w:t xml:space="preserve"> and repression</w:t>
        </w:r>
      </w:ins>
      <w:del w:id="348" w:author="Michael Chambers" w:date="2015-11-16T17:24:00Z">
        <w:r w:rsidR="003C0EDF" w:rsidDel="00D4244C">
          <w:delText xml:space="preserve"> </w:delText>
        </w:r>
      </w:del>
      <w:del w:id="349" w:author="Michael Chambers" w:date="2015-11-16T17:23:00Z">
        <w:r w:rsidR="003C0EDF" w:rsidDel="00D4244C">
          <w:delText>both</w:delText>
        </w:r>
      </w:del>
      <w:del w:id="350"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51" w:author="Michael Chambers" w:date="2015-11-16T17:42:00Z">
        <w:r>
          <w:t xml:space="preserve"> </w:t>
        </w:r>
      </w:ins>
      <w:ins w:id="352" w:author="Michael Chambers" w:date="2015-11-16T17:51:00Z">
        <w:r w:rsidR="00A231A7">
          <w:t xml:space="preserve">Gro occupies multiple distinct regions </w:t>
        </w:r>
      </w:ins>
      <w:ins w:id="353" w:author="Michael Chambers" w:date="2015-11-16T17:52:00Z">
        <w:r w:rsidR="00A231A7">
          <w:t>within and surrounding</w:t>
        </w:r>
      </w:ins>
      <w:ins w:id="354" w:author="Michael Chambers" w:date="2015-11-16T17:46:00Z">
        <w:r w:rsidR="00F13F64">
          <w:t xml:space="preserve"> two of these genes, as well as at</w:t>
        </w:r>
      </w:ins>
      <w:ins w:id="355" w:author="Michael Chambers" w:date="2015-11-16T17:44:00Z">
        <w:r w:rsidR="00F13F64">
          <w:t xml:space="preserve"> the transcription start site</w:t>
        </w:r>
      </w:ins>
      <w:ins w:id="356" w:author="Michael Chambers" w:date="2015-11-16T17:52:00Z">
        <w:r w:rsidR="00A231A7">
          <w:t>s</w:t>
        </w:r>
      </w:ins>
      <w:ins w:id="357" w:author="Michael Chambers" w:date="2015-11-16T17:56:00Z">
        <w:r w:rsidR="00A231A7">
          <w:t xml:space="preserve"> of all three</w:t>
        </w:r>
      </w:ins>
      <w:ins w:id="358" w:author="Michael Chambers" w:date="2015-11-16T17:44:00Z">
        <w:r w:rsidR="00F13F64">
          <w:t xml:space="preserve">. </w:t>
        </w:r>
      </w:ins>
      <w:ins w:id="359" w:author="Michael Chambers" w:date="2015-11-16T17:53:00Z">
        <w:r w:rsidR="00A231A7">
          <w:t>We find this</w:t>
        </w:r>
      </w:ins>
      <w:ins w:id="360" w:author="Michael Chambers" w:date="2015-11-16T17:47:00Z">
        <w:r w:rsidR="00192FA8">
          <w:t xml:space="preserve"> trend is </w:t>
        </w:r>
      </w:ins>
      <w:ins w:id="361" w:author="Michael Chambers" w:date="2015-11-16T17:56:00Z">
        <w:r w:rsidR="00A231A7">
          <w:t>widespread</w:t>
        </w:r>
      </w:ins>
      <w:ins w:id="362" w:author="Michael Chambers" w:date="2015-11-16T17:47:00Z">
        <w:r w:rsidR="00192FA8">
          <w:t xml:space="preserve"> </w:t>
        </w:r>
        <w:r w:rsidR="00A231A7">
          <w:t>among Groucho-</w:t>
        </w:r>
      </w:ins>
      <w:ins w:id="363" w:author="Michael Chambers" w:date="2015-11-16T17:54:00Z">
        <w:r w:rsidR="00A231A7">
          <w:t>associated</w:t>
        </w:r>
      </w:ins>
      <w:ins w:id="364" w:author="Michael Chambers" w:date="2015-11-16T17:47:00Z">
        <w:r w:rsidR="00A231A7">
          <w:t xml:space="preserve"> genes, with </w:t>
        </w:r>
      </w:ins>
      <w:ins w:id="365" w:author="Michael Chambers" w:date="2015-11-16T17:54:00Z">
        <w:r w:rsidR="00A231A7">
          <w:t>the majority of</w:t>
        </w:r>
      </w:ins>
      <w:ins w:id="366" w:author="Michael Chambers" w:date="2015-11-16T17:47:00Z">
        <w:r w:rsidR="00A231A7">
          <w:t xml:space="preserve"> Gro binding</w:t>
        </w:r>
      </w:ins>
      <w:ins w:id="367" w:author="Michael Chambers" w:date="2015-11-16T17:54:00Z">
        <w:r w:rsidR="00A231A7">
          <w:t xml:space="preserve"> resulting in the generation of multiple </w:t>
        </w:r>
      </w:ins>
      <w:ins w:id="368" w:author="Michael Chambers" w:date="2015-11-16T17:56:00Z">
        <w:r w:rsidR="00A231A7">
          <w:t xml:space="preserve">localized </w:t>
        </w:r>
      </w:ins>
      <w:ins w:id="369" w:author="Michael Chambers" w:date="2015-11-16T17:54:00Z">
        <w:r w:rsidR="00A231A7">
          <w:t>peaks</w:t>
        </w:r>
      </w:ins>
      <w:ins w:id="370" w:author="Michael Chambers" w:date="2015-11-16T18:02:00Z">
        <w:r w:rsidR="0075529D">
          <w:t xml:space="preserve"> less than 1 kb in width</w:t>
        </w:r>
      </w:ins>
      <w:ins w:id="371" w:author="Michael Chambers" w:date="2015-11-16T17:47:00Z">
        <w:r w:rsidR="00192FA8">
          <w:t>.</w:t>
        </w:r>
      </w:ins>
      <w:ins w:id="372" w:author="Michael Chambers" w:date="2015-11-16T19:23:00Z">
        <w:r w:rsidR="008552A3">
          <w:t xml:space="preserve"> </w:t>
        </w:r>
      </w:ins>
      <w:del w:id="373" w:author="Michael Chambers" w:date="2015-11-16T17:42:00Z">
        <w:r w:rsidR="003C0EDF" w:rsidRPr="00A231A7" w:rsidDel="00901951">
          <w:delText xml:space="preserve"> </w:delText>
        </w:r>
      </w:del>
      <w:del w:id="374" w:author="Albert Courey" w:date="2015-11-16T15:32:00Z">
        <w:r w:rsidR="003C0EDF" w:rsidRPr="00A231A7" w:rsidDel="00124DFE">
          <w:rPr>
            <w:rPrChange w:id="375" w:author="Michael Chambers" w:date="2015-11-16T17:58:00Z">
              <w:rPr>
                <w:i/>
              </w:rPr>
            </w:rPrChange>
          </w:rPr>
          <w:delText xml:space="preserve">zen is repressed early in a narrow stripe on the dorsal side of the </w:delText>
        </w:r>
        <w:commentRangeStart w:id="376"/>
        <w:r w:rsidR="003C0EDF" w:rsidRPr="00A231A7" w:rsidDel="00124DFE">
          <w:delText>embryo</w:delText>
        </w:r>
        <w:commentRangeEnd w:id="376"/>
        <w:r w:rsidR="00124DFE" w:rsidRPr="00A231A7" w:rsidDel="00124DFE">
          <w:rPr>
            <w:rStyle w:val="CommentReference"/>
          </w:rPr>
          <w:commentReference w:id="376"/>
        </w:r>
        <w:r w:rsidR="003C0EDF" w:rsidRPr="00A231A7" w:rsidDel="00124DFE">
          <w:delText xml:space="preserve">. </w:delText>
        </w:r>
      </w:del>
      <w:del w:id="377"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378" w:author="Michael Chambers" w:date="2015-11-16T17:55:00Z">
        <w:r w:rsidR="003C0EDF" w:rsidRPr="00A231A7" w:rsidDel="00A231A7">
          <w:delText>We hypothesize that this</w:delText>
        </w:r>
      </w:del>
      <w:ins w:id="379" w:author="Michael Chambers" w:date="2015-11-16T17:58:00Z">
        <w:r w:rsidR="00A231A7" w:rsidRPr="00A231A7">
          <w:rPr>
            <w:rPrChange w:id="380" w:author="Michael Chambers" w:date="2015-11-16T17:58:00Z">
              <w:rPr>
                <w:i/>
              </w:rPr>
            </w:rPrChange>
          </w:rPr>
          <w:t>As</w:t>
        </w:r>
        <w:r w:rsidR="00A231A7">
          <w:rPr>
            <w:i/>
          </w:rPr>
          <w:t xml:space="preserve"> </w:t>
        </w:r>
      </w:ins>
      <w:del w:id="381" w:author="Michael Chambers" w:date="2015-11-16T17:58:00Z">
        <w:r w:rsidR="003C0EDF" w:rsidDel="00A231A7">
          <w:delText xml:space="preserve"> supports </w:delText>
        </w:r>
      </w:del>
      <w:ins w:id="382" w:author="Michael Chambers" w:date="2015-11-16T17:57:00Z">
        <w:r w:rsidR="00A231A7">
          <w:t>Gro tetramers can crosslink chromatin</w:t>
        </w:r>
      </w:ins>
      <w:ins w:id="383" w:author="Michael Chambers" w:date="2015-11-16T18:00:00Z">
        <w:r w:rsidR="00A231A7">
          <w:rPr>
            <w:i/>
          </w:rPr>
          <w:t xml:space="preserve"> </w:t>
        </w:r>
        <w:r w:rsidR="00A231A7">
          <w:t xml:space="preserve">arrays </w:t>
        </w:r>
        <w:r w:rsidR="00A231A7">
          <w:rPr>
            <w:i/>
          </w:rPr>
          <w:t>in vitro</w:t>
        </w:r>
      </w:ins>
      <w:ins w:id="384" w:author="Michael Chambers" w:date="2015-11-16T18:11:00Z">
        <w:r w:rsidR="002E1DE4">
          <w:rPr>
            <w:i/>
          </w:rPr>
          <w:t xml:space="preserve"> </w:t>
        </w:r>
        <w:r w:rsidR="00B6696F">
          <w:t>{Sekiya, 2007 #1658}</w:t>
        </w:r>
      </w:ins>
      <w:ins w:id="385" w:author="Michael Chambers" w:date="2015-11-16T17:57:00Z">
        <w:r w:rsidR="00A231A7">
          <w:t>,</w:t>
        </w:r>
      </w:ins>
      <w:ins w:id="386" w:author="Michael Chambers" w:date="2015-11-16T17:58:00Z">
        <w:r w:rsidR="00A231A7">
          <w:t xml:space="preserve"> the presence of these peak clusters </w:t>
        </w:r>
      </w:ins>
      <w:ins w:id="387" w:author="Michael Chambers" w:date="2015-11-16T17:59:00Z">
        <w:r w:rsidR="00A231A7">
          <w:t xml:space="preserve">suggests </w:t>
        </w:r>
      </w:ins>
      <w:ins w:id="388" w:author="Michael Chambers" w:date="2015-11-16T18:12:00Z">
        <w:r w:rsidR="00B6696F">
          <w:t xml:space="preserve">this function extends to </w:t>
        </w:r>
        <w:r w:rsidR="00B6696F">
          <w:rPr>
            <w:i/>
          </w:rPr>
          <w:t xml:space="preserve">in vivo </w:t>
        </w:r>
        <w:r w:rsidR="00B6696F">
          <w:t>contexts</w:t>
        </w:r>
      </w:ins>
      <w:ins w:id="389" w:author="Michael Chambers" w:date="2015-11-16T17:59:00Z">
        <w:r w:rsidR="0075529D">
          <w:t xml:space="preserve">. </w:t>
        </w:r>
      </w:ins>
      <w:ins w:id="390" w:author="Michael Chambers" w:date="2015-11-16T18:12:00Z">
        <w:r w:rsidR="00B6696F">
          <w:t>Together, these</w:t>
        </w:r>
      </w:ins>
      <w:ins w:id="391" w:author="Michael Chambers" w:date="2015-11-16T17:59:00Z">
        <w:r w:rsidR="0075529D">
          <w:t xml:space="preserve"> observation</w:t>
        </w:r>
      </w:ins>
      <w:ins w:id="392" w:author="Michael Chambers" w:date="2015-11-16T18:12:00Z">
        <w:r w:rsidR="00B6696F">
          <w:t>s</w:t>
        </w:r>
      </w:ins>
      <w:ins w:id="393" w:author="Michael Chambers" w:date="2015-11-16T17:59:00Z">
        <w:r w:rsidR="00B6696F">
          <w:t xml:space="preserve"> suggest</w:t>
        </w:r>
      </w:ins>
      <w:ins w:id="394" w:author="Michael Chambers" w:date="2015-11-16T17:57:00Z">
        <w:r w:rsidR="00A231A7">
          <w:t xml:space="preserve"> </w:t>
        </w:r>
      </w:ins>
      <w:r w:rsidR="003C0EDF" w:rsidRPr="00A231A7">
        <w:t>a</w:t>
      </w:r>
      <w:r w:rsidR="003C0EDF">
        <w:t xml:space="preserve"> model of repression whereby Groucho is recruited to </w:t>
      </w:r>
      <w:del w:id="395" w:author="Michael Chambers" w:date="2015-11-16T18:12:00Z">
        <w:r w:rsidR="003C0EDF" w:rsidDel="00B6696F">
          <w:delText xml:space="preserve">repressive </w:delText>
        </w:r>
      </w:del>
      <w:r w:rsidR="003C0EDF">
        <w:t xml:space="preserve">regulatory regions </w:t>
      </w:r>
      <w:del w:id="396" w:author="Michael Chambers" w:date="2015-11-16T18:13:00Z">
        <w:r w:rsidR="003C0EDF" w:rsidDel="00B6696F">
          <w:delText>and precipitates a rearrangement of local chromatin</w:delText>
        </w:r>
      </w:del>
      <w:del w:id="397" w:author="Michael Chambers" w:date="2015-11-16T17:57:00Z">
        <w:r w:rsidR="003C0EDF" w:rsidDel="00A231A7">
          <w:delText>,</w:delText>
        </w:r>
      </w:del>
      <w:del w:id="398" w:author="Michael Chambers" w:date="2015-11-16T18:01:00Z">
        <w:r w:rsidR="003C0EDF" w:rsidDel="0075529D">
          <w:delText xml:space="preserve"> </w:delText>
        </w:r>
      </w:del>
      <w:del w:id="399" w:author="Michael Chambers" w:date="2015-11-16T17:57:00Z">
        <w:r w:rsidR="003C0EDF" w:rsidDel="00A231A7">
          <w:delText>brin</w:delText>
        </w:r>
      </w:del>
      <w:ins w:id="400" w:author="Albert Courey" w:date="2015-11-16T15:30:00Z">
        <w:del w:id="401" w:author="Michael Chambers" w:date="2015-11-16T17:57:00Z">
          <w:r w:rsidR="00124DFE" w:rsidDel="00A231A7">
            <w:delText>g</w:delText>
          </w:r>
        </w:del>
      </w:ins>
      <w:del w:id="402" w:author="Michael Chambers" w:date="2015-11-16T17:57:00Z">
        <w:r w:rsidR="003C0EDF" w:rsidDel="00A231A7">
          <w:delText xml:space="preserve">ing </w:delText>
        </w:r>
      </w:del>
      <w:del w:id="403" w:author="Michael Chambers" w:date="2015-11-16T18:13:00Z">
        <w:r w:rsidR="003C0EDF" w:rsidDel="00B6696F">
          <w:delText xml:space="preserve">Gro into contact with </w:delText>
        </w:r>
      </w:del>
      <w:ins w:id="404" w:author="Michael Chambers" w:date="2015-11-16T18:14:00Z">
        <w:r w:rsidR="00B6696F">
          <w:t>from which</w:t>
        </w:r>
      </w:ins>
      <w:ins w:id="405" w:author="Michael Chambers" w:date="2015-11-16T18:13:00Z">
        <w:r w:rsidR="00EB1A75">
          <w:t xml:space="preserve"> it may form </w:t>
        </w:r>
        <w:r w:rsidR="00B6696F">
          <w:t xml:space="preserve">contacts with </w:t>
        </w:r>
      </w:ins>
      <w:ins w:id="406" w:author="Michael Chambers" w:date="2015-11-16T18:14:00Z">
        <w:r w:rsidR="00B6696F">
          <w:t>additional chromatin regions</w:t>
        </w:r>
      </w:ins>
      <w:del w:id="407" w:author="Michael Chambers" w:date="2015-11-16T16:22:00Z">
        <w:r w:rsidR="003C0EDF" w:rsidDel="0035018D">
          <w:delText>TSS’s</w:delText>
        </w:r>
      </w:del>
      <w:r w:rsidR="003C0EDF">
        <w:t xml:space="preserve">. </w:t>
      </w:r>
      <w:del w:id="408" w:author="Michael Chambers" w:date="2015-11-16T18:16:00Z">
        <w:r w:rsidR="003C0EDF" w:rsidDel="00B6696F">
          <w:delText xml:space="preserve">Subsequent repression may be accomplished through multiple mechanisms. </w:delText>
        </w:r>
      </w:del>
      <w:ins w:id="409" w:author="Michael Chambers" w:date="2015-11-16T18:16:00Z">
        <w:r w:rsidR="00B6696F">
          <w:t xml:space="preserve">This model is consistent with findings that </w:t>
        </w:r>
      </w:ins>
      <w:del w:id="410"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11" w:author="Albert Courey" w:date="2015-11-16T15:33:00Z">
        <w:del w:id="412" w:author="Michael Chambers" w:date="2015-11-16T16:22:00Z">
          <w:r w:rsidR="00124DFE" w:rsidDel="0035018D">
            <w:delText xml:space="preserve"> (see following chapter)</w:delText>
          </w:r>
        </w:del>
      </w:ins>
      <w:del w:id="413" w:author="Michael Chambers" w:date="2015-11-16T16:22:00Z">
        <w:r w:rsidR="003C0EDF" w:rsidDel="0035018D">
          <w:delText xml:space="preserve">. </w:delText>
        </w:r>
      </w:del>
      <w:del w:id="414" w:author="Michael Chambers" w:date="2015-11-16T18:16:00Z">
        <w:r w:rsidR="003C0EDF" w:rsidDel="00B6696F">
          <w:delText>Repression may also be initiated by the well-documented interaction of Groucho with</w:delText>
        </w:r>
      </w:del>
      <w:ins w:id="415" w:author="Michael Chambers" w:date="2015-11-16T18:16:00Z">
        <w:r w:rsidR="00B6696F">
          <w:t>Gro interacts with</w:t>
        </w:r>
      </w:ins>
      <w:r w:rsidR="003C0EDF">
        <w:t xml:space="preserve"> </w:t>
      </w:r>
      <w:ins w:id="416" w:author="Michael Chambers" w:date="2015-11-16T18:17:00Z">
        <w:r w:rsidR="00B6696F">
          <w:t xml:space="preserve">the histone deacetylase </w:t>
        </w:r>
      </w:ins>
      <w:r w:rsidR="003C0EDF">
        <w:t>HDAC1/Rpd3</w:t>
      </w:r>
      <w:ins w:id="417" w:author="Michael Chambers" w:date="2015-11-16T18:17:00Z">
        <w:r w:rsidR="00B6696F">
          <w:t>,</w:t>
        </w:r>
      </w:ins>
      <w:del w:id="418" w:author="Michael Chambers" w:date="2015-11-16T18:16:00Z">
        <w:r w:rsidR="003C0EDF" w:rsidDel="00B6696F">
          <w:delText>,</w:delText>
        </w:r>
      </w:del>
      <w:r w:rsidR="003C0EDF">
        <w:t xml:space="preserve"> leading to </w:t>
      </w:r>
      <w:del w:id="419" w:author="Michael Chambers" w:date="2015-11-16T18:17:00Z">
        <w:r w:rsidR="003C0EDF" w:rsidDel="00B6696F">
          <w:delText>deacetylation of histones within and directly upstream of the gene body, resulting in chromatin condensation and repression</w:delText>
        </w:r>
      </w:del>
      <w:ins w:id="420" w:author="Michael Chambers" w:date="2015-11-16T18:17:00Z">
        <w:r w:rsidR="00B6696F">
          <w:t>localized deacetylation of histones and</w:t>
        </w:r>
      </w:ins>
      <w:ins w:id="421" w:author="Michael Chambers" w:date="2015-11-16T18:18:00Z">
        <w:r w:rsidR="00B6696F">
          <w:t xml:space="preserve"> a consequent</w:t>
        </w:r>
      </w:ins>
      <w:ins w:id="422" w:author="Michael Chambers" w:date="2015-11-16T18:17:00Z">
        <w:r w:rsidR="00B6696F">
          <w:t xml:space="preserve"> increase in </w:t>
        </w:r>
      </w:ins>
      <w:ins w:id="423" w:author="Michael Chambers" w:date="2015-11-16T18:18:00Z">
        <w:r w:rsidR="00B6696F">
          <w:t>nucleosome</w:t>
        </w:r>
      </w:ins>
      <w:ins w:id="424" w:author="Michael Chambers" w:date="2015-11-16T18:17:00Z">
        <w:r w:rsidR="00B6696F">
          <w:t xml:space="preserve"> density</w:t>
        </w:r>
      </w:ins>
      <w:ins w:id="425" w:author="Michael Chambers" w:date="2015-11-16T18:18:00Z">
        <w:r w:rsidR="00B6696F">
          <w:t xml:space="preserve"> {Winkler, 2010 #2964}</w:t>
        </w:r>
      </w:ins>
      <w:r w:rsidR="003C0EDF">
        <w:t>.</w:t>
      </w:r>
      <w:ins w:id="426" w:author="Michael Chambers" w:date="2015-11-16T18:21:00Z">
        <w:r w:rsidR="00B6696F">
          <w:t xml:space="preserve"> </w:t>
        </w:r>
      </w:ins>
      <w:ins w:id="427" w:author="Michael Chambers" w:date="2015-11-16T18:22:00Z">
        <w:r w:rsidR="00DC4D3F">
          <w:t xml:space="preserve">Chromatin crosslinking could be one mechanism by which Gro functions as a long-range </w:t>
        </w:r>
        <w:r w:rsidR="00DC4D3F">
          <w:lastRenderedPageBreak/>
          <w:t>repressor</w:t>
        </w:r>
      </w:ins>
      <w:ins w:id="428" w:author="Michael Chambers" w:date="2015-11-17T01:18:00Z">
        <w:r w:rsidR="00EB1A75">
          <w:t xml:space="preserve"> to transfer these histone marks to distal regions</w:t>
        </w:r>
      </w:ins>
      <w:ins w:id="429" w:author="Michael Chambers" w:date="2015-11-16T18:21:00Z">
        <w:r w:rsidR="00B6696F">
          <w:t>.</w:t>
        </w:r>
      </w:ins>
      <w:ins w:id="430" w:author="Michael Chambers" w:date="2015-11-16T19:24:00Z">
        <w:r w:rsidR="008552A3">
          <w:t xml:space="preserve"> </w:t>
        </w:r>
      </w:ins>
      <w:ins w:id="431" w:author="Michael Chambers" w:date="2015-11-16T19:29:00Z">
        <w:r w:rsidR="008552A3">
          <w:t xml:space="preserve">In some situations, Gro recruitment </w:t>
        </w:r>
      </w:ins>
      <w:ins w:id="432" w:author="Michael Chambers" w:date="2015-11-17T01:19:00Z">
        <w:r w:rsidR="00EB1A75">
          <w:t>causes</w:t>
        </w:r>
      </w:ins>
      <w:ins w:id="433" w:author="Michael Chambers" w:date="2015-11-16T19:29:00Z">
        <w:r w:rsidR="008552A3">
          <w:t xml:space="preserve"> widespread deacetylation of H3 and H4 histone tales, an observation that led to the hypothesis that Gro itself spreads throughout chromatin</w:t>
        </w:r>
      </w:ins>
      <w:ins w:id="434" w:author="Michael Chambers" w:date="2015-11-16T19:30:00Z">
        <w:r w:rsidR="008552A3">
          <w:t xml:space="preserve"> {Martinez, 2008 #2287}</w:t>
        </w:r>
      </w:ins>
      <w:ins w:id="435" w:author="Michael Chambers" w:date="2015-11-16T19:31:00Z">
        <w:r w:rsidR="008552A3">
          <w:t>{Kok, 2015 #3189}</w:t>
        </w:r>
      </w:ins>
      <w:ins w:id="436" w:author="Michael Chambers" w:date="2015-11-16T19:29:00Z">
        <w:r w:rsidR="00E34944">
          <w:t>.</w:t>
        </w:r>
      </w:ins>
      <w:ins w:id="437" w:author="Michael Chambers" w:date="2015-11-16T19:33:00Z">
        <w:r w:rsidR="00E34944">
          <w:t xml:space="preserve"> As Gro does not appear to </w:t>
        </w:r>
      </w:ins>
      <w:ins w:id="438" w:author="Michael Chambers" w:date="2015-11-16T19:34:00Z">
        <w:r w:rsidR="00E34944">
          <w:t>bind continuous stretches of chromatin</w:t>
        </w:r>
      </w:ins>
      <w:ins w:id="439" w:author="Michael Chambers" w:date="2015-11-16T19:33:00Z">
        <w:r w:rsidR="00E34944">
          <w:t xml:space="preserve"> in the embryo, crosslinking could function as a mechanism to transfer these </w:t>
        </w:r>
      </w:ins>
      <w:ins w:id="440" w:author="Michael Chambers" w:date="2015-11-16T19:34:00Z">
        <w:r w:rsidR="00E34944">
          <w:t xml:space="preserve">histone </w:t>
        </w:r>
      </w:ins>
      <w:ins w:id="441" w:author="Michael Chambers" w:date="2015-11-16T19:33:00Z">
        <w:r w:rsidR="00E34944">
          <w:t>marks onto sites distant from Gro recruitment.</w:t>
        </w:r>
      </w:ins>
      <w:ins w:id="442" w:author="Michael Chambers" w:date="2015-11-16T19:32:00Z">
        <w:r w:rsidR="00E34944">
          <w:t xml:space="preserve"> </w:t>
        </w:r>
      </w:ins>
    </w:p>
    <w:p w14:paraId="0C2F9A6F" w14:textId="4FADBCBC" w:rsidR="003C0EDF" w:rsidRDefault="003C0EDF" w:rsidP="003C0EDF">
      <w:pPr>
        <w:spacing w:line="480" w:lineRule="auto"/>
        <w:ind w:firstLine="720"/>
        <w:rPr>
          <w:ins w:id="443" w:author="Michael Chambers" w:date="2015-11-16T19:35:00Z"/>
        </w:rPr>
      </w:pPr>
      <w:del w:id="444" w:author="Michael Chambers" w:date="2015-11-16T18:22:00Z">
        <w:r w:rsidDel="00DC4D3F">
          <w:delText xml:space="preserve"> </w:delText>
        </w:r>
      </w:del>
      <w:del w:id="445" w:author="Michael Chambers" w:date="2015-11-16T18:26:00Z">
        <w:r w:rsidDel="00DC4D3F">
          <w:delText>The latter mechanism of repression, via</w:delText>
        </w:r>
      </w:del>
      <w:ins w:id="446" w:author="Michael Chambers" w:date="2015-11-16T18:27:00Z">
        <w:r w:rsidR="00DC4D3F">
          <w:t>A</w:t>
        </w:r>
      </w:ins>
      <w:del w:id="447" w:author="Michael Chambers" w:date="2015-11-16T18:26:00Z">
        <w:r w:rsidDel="00DC4D3F">
          <w:delText xml:space="preserve"> a</w:delText>
        </w:r>
      </w:del>
      <w:r>
        <w:t>lteration of the histone mark landscape</w:t>
      </w:r>
      <w:del w:id="448" w:author="Michael Chambers" w:date="2015-11-16T18:27:00Z">
        <w:r w:rsidDel="00DC4D3F">
          <w:delText>,</w:delText>
        </w:r>
      </w:del>
      <w:r>
        <w:t xml:space="preserve"> is a potential mechanism </w:t>
      </w:r>
      <w:del w:id="449" w:author="Michael Chambers" w:date="2015-11-16T18:27:00Z">
        <w:r w:rsidDel="00DC4D3F">
          <w:delText xml:space="preserve">for </w:delText>
        </w:r>
      </w:del>
      <w:ins w:id="450" w:author="Michael Chambers" w:date="2015-11-16T18:27:00Z">
        <w:r w:rsidR="00DC4D3F">
          <w:t xml:space="preserve">by which </w:t>
        </w:r>
      </w:ins>
      <w:r>
        <w:t xml:space="preserve">Groucho </w:t>
      </w:r>
      <w:ins w:id="451" w:author="Michael Chambers" w:date="2015-11-16T18:27:00Z">
        <w:r w:rsidR="00DC4D3F">
          <w:t>can</w:t>
        </w:r>
      </w:ins>
      <w:del w:id="452" w:author="Michael Chambers" w:date="2015-11-16T18:27:00Z">
        <w:r w:rsidDel="00DC4D3F">
          <w:delText>to</w:delText>
        </w:r>
      </w:del>
      <w:r>
        <w:t xml:space="preserve"> act epigenetically, achieving repression that lasts after Groucho </w:t>
      </w:r>
      <w:ins w:id="453" w:author="Michael Chambers" w:date="2015-11-16T16:23:00Z">
        <w:r w:rsidR="0035018D">
          <w:t xml:space="preserve">is no longer associated with </w:t>
        </w:r>
      </w:ins>
      <w:del w:id="454" w:author="Michael Chambers" w:date="2015-11-16T16:23:00Z">
        <w:r w:rsidDel="0035018D">
          <w:delText xml:space="preserve">has left </w:delText>
        </w:r>
      </w:del>
      <w:r>
        <w:t xml:space="preserve">a locus. This is </w:t>
      </w:r>
      <w:del w:id="455" w:author="Michael Chambers" w:date="2015-11-17T01:20:00Z">
        <w:r w:rsidDel="00EB1A75">
          <w:delText>consistent with</w:delText>
        </w:r>
      </w:del>
      <w:ins w:id="456" w:author="Michael Chambers" w:date="2015-11-17T01:20:00Z">
        <w:r w:rsidR="00EB1A75">
          <w:t>loosely supported by Gro</w:t>
        </w:r>
      </w:ins>
      <w:r>
        <w:t xml:space="preserve"> behavior seen at the </w:t>
      </w:r>
      <w:r>
        <w:rPr>
          <w:i/>
        </w:rPr>
        <w:t xml:space="preserve">zen </w:t>
      </w:r>
      <w:r>
        <w:t>locus, where Gro</w:t>
      </w:r>
      <w:del w:id="457" w:author="Michael Chambers" w:date="2015-11-17T01:20:00Z">
        <w:r w:rsidDel="00EB1A75">
          <w:delText>ucho</w:delText>
        </w:r>
      </w:del>
      <w:r>
        <w:t xml:space="preserve"> occupancy is </w:t>
      </w:r>
      <w:del w:id="458" w:author="Michael Chambers" w:date="2015-11-16T18:27:00Z">
        <w:r w:rsidDel="00DC4D3F">
          <w:delText>essentially gone</w:delText>
        </w:r>
      </w:del>
      <w:ins w:id="459" w:author="Michael Chambers" w:date="2015-11-16T18:27:00Z">
        <w:r w:rsidR="00DC4D3F">
          <w:t>significantly reduced</w:t>
        </w:r>
      </w:ins>
      <w:r>
        <w:t xml:space="preserve"> following 4 hours of development</w:t>
      </w:r>
      <w:ins w:id="460" w:author="Michael Chambers" w:date="2015-11-17T01:20:00Z">
        <w:r w:rsidR="00EB1A75">
          <w:t xml:space="preserve"> </w:t>
        </w:r>
      </w:ins>
      <w:del w:id="461" w:author="Michael Chambers" w:date="2015-11-17T01:20:00Z">
        <w:r w:rsidDel="00EB1A75">
          <w:delText xml:space="preserve">, </w:delText>
        </w:r>
      </w:del>
      <w:r>
        <w:t xml:space="preserve">despite </w:t>
      </w:r>
      <w:ins w:id="462" w:author="Michael Chambers" w:date="2015-11-16T18:27:00Z">
        <w:r w:rsidR="00DC4D3F" w:rsidRPr="00DC4D3F">
          <w:rPr>
            <w:i/>
            <w:rPrChange w:id="463" w:author="Michael Chambers" w:date="2015-11-16T18:27:00Z">
              <w:rPr/>
            </w:rPrChange>
          </w:rPr>
          <w:t>zen</w:t>
        </w:r>
      </w:ins>
      <w:del w:id="464" w:author="Michael Chambers" w:date="2015-11-16T18:27:00Z">
        <w:r w:rsidRPr="00DC4D3F" w:rsidDel="00DC4D3F">
          <w:rPr>
            <w:i/>
            <w:rPrChange w:id="465" w:author="Michael Chambers" w:date="2015-11-16T18:27:00Z">
              <w:rPr/>
            </w:rPrChange>
          </w:rPr>
          <w:delText>Zen</w:delText>
        </w:r>
      </w:del>
      <w:r>
        <w:t xml:space="preserve"> remaining repressed throughout </w:t>
      </w:r>
      <w:del w:id="466" w:author="Michael Chambers" w:date="2015-11-16T18:27:00Z">
        <w:r w:rsidDel="00DC4D3F">
          <w:delText xml:space="preserve">later </w:delText>
        </w:r>
      </w:del>
      <w:ins w:id="467" w:author="Michael Chambers" w:date="2015-11-16T18:27:00Z">
        <w:r w:rsidR="00DC4D3F">
          <w:t xml:space="preserve">these </w:t>
        </w:r>
      </w:ins>
      <w:r>
        <w:t>stages of development.</w:t>
      </w:r>
      <w:ins w:id="468" w:author="Michael Chambers" w:date="2015-11-16T18:28:00Z">
        <w:r w:rsidR="00DC4D3F">
          <w:t xml:space="preserve"> </w:t>
        </w:r>
      </w:ins>
      <w:ins w:id="469" w:author="Michael Chambers" w:date="2015-11-16T19:13:00Z">
        <w:r w:rsidR="00E703B2">
          <w:t xml:space="preserve">This long-term repression could very well be the result of additional factors </w:t>
        </w:r>
      </w:ins>
      <w:ins w:id="470" w:author="Michael Chambers" w:date="2015-11-16T19:14:00Z">
        <w:r w:rsidR="00E703B2">
          <w:t>independent</w:t>
        </w:r>
      </w:ins>
      <w:ins w:id="471" w:author="Michael Chambers" w:date="2015-11-16T19:13:00Z">
        <w:r w:rsidR="00E703B2">
          <w:t xml:space="preserve"> of Gro</w:t>
        </w:r>
      </w:ins>
      <w:ins w:id="472" w:author="Michael Chambers" w:date="2015-11-17T01:20:00Z">
        <w:r w:rsidR="00EB1A75">
          <w:t>, however</w:t>
        </w:r>
      </w:ins>
      <w:ins w:id="473" w:author="Michael Chambers" w:date="2015-11-16T18:32:00Z">
        <w:r w:rsidR="00FD43B2">
          <w:t>.</w:t>
        </w:r>
      </w:ins>
      <w:ins w:id="474" w:author="Michael Chambers" w:date="2015-11-16T18:28:00Z">
        <w:r w:rsidR="00FD43B2">
          <w:t xml:space="preserve"> </w:t>
        </w:r>
      </w:ins>
      <w:del w:id="475" w:author="Michael Chambers" w:date="2015-11-16T18:32:00Z">
        <w:r w:rsidDel="00FD43B2">
          <w:delText xml:space="preserve"> </w:delText>
        </w:r>
      </w:del>
      <w:ins w:id="476" w:author="Michael Chambers" w:date="2015-11-16T16:23:00Z">
        <w:r w:rsidR="0035018D">
          <w:t>Work presented in the next chapter will provide evidence that Gro</w:t>
        </w:r>
      </w:ins>
      <w:ins w:id="477" w:author="Michael Chambers" w:date="2015-11-16T18:34:00Z">
        <w:r w:rsidR="00FD43B2">
          <w:t xml:space="preserve">-mediated repression </w:t>
        </w:r>
      </w:ins>
      <w:ins w:id="478" w:author="Michael Chambers" w:date="2015-11-16T16:23:00Z">
        <w:r w:rsidR="0035018D">
          <w:t xml:space="preserve">positively correlates with stalled </w:t>
        </w:r>
      </w:ins>
      <w:ins w:id="479" w:author="Michael Chambers" w:date="2015-11-16T18:33:00Z">
        <w:r w:rsidR="00FD43B2">
          <w:t xml:space="preserve">RNA </w:t>
        </w:r>
      </w:ins>
      <w:ins w:id="480" w:author="Michael Chambers" w:date="2015-11-16T16:23:00Z">
        <w:r w:rsidR="0035018D">
          <w:t>PolII in the embryo</w:t>
        </w:r>
      </w:ins>
      <w:ins w:id="481" w:author="Michael Chambers" w:date="2015-11-16T18:32:00Z">
        <w:r w:rsidR="00FD43B2">
          <w:t>, which may represent another method of transcriptional silencing</w:t>
        </w:r>
      </w:ins>
      <w:ins w:id="482" w:author="Michael Chambers" w:date="2015-11-16T16:23:00Z">
        <w:r w:rsidR="0035018D">
          <w:t xml:space="preserve">.  </w:t>
        </w:r>
      </w:ins>
    </w:p>
    <w:p w14:paraId="4966729F" w14:textId="62603500" w:rsidR="00E34944" w:rsidRDefault="00E34944" w:rsidP="003C0EDF">
      <w:pPr>
        <w:spacing w:line="480" w:lineRule="auto"/>
        <w:ind w:firstLine="720"/>
      </w:pPr>
      <w:ins w:id="483" w:author="Michael Chambers" w:date="2015-11-16T19:35:00Z">
        <w:r>
          <w:t xml:space="preserve">The Gro regulatory targets identified </w:t>
        </w:r>
      </w:ins>
      <w:ins w:id="484" w:author="Michael Chambers" w:date="2015-11-16T19:36:00Z">
        <w:r>
          <w:t xml:space="preserve">here confirm that Gro </w:t>
        </w:r>
      </w:ins>
      <w:ins w:id="485" w:author="Michael Chambers" w:date="2015-11-16T19:37:00Z">
        <w:r>
          <w:t xml:space="preserve">regulates both upstream and downstream elements of a highly-interconnected network of signaling pathways. </w:t>
        </w:r>
      </w:ins>
      <w:ins w:id="486" w:author="Michael Chambers" w:date="2015-11-16T19:38:00Z">
        <w:r>
          <w:t>We identified multiple pathways with known Gro</w:t>
        </w:r>
      </w:ins>
      <w:ins w:id="487" w:author="Michael Chambers" w:date="2015-11-16T19:43:00Z">
        <w:r w:rsidR="003F4F06">
          <w:t xml:space="preserve"> involvement</w:t>
        </w:r>
      </w:ins>
      <w:ins w:id="488" w:author="Michael Chambers" w:date="2015-11-16T19:38:00Z">
        <w:r>
          <w:t>, including Dpp, Wingless, and EGFR signaling</w:t>
        </w:r>
      </w:ins>
      <w:ins w:id="489" w:author="Michael Chambers" w:date="2015-11-16T19:40:00Z">
        <w:r>
          <w:t xml:space="preserve">, as well as novel involvement with downstream effectors of these pathways, such as </w:t>
        </w:r>
      </w:ins>
      <w:ins w:id="490" w:author="Michael Chambers" w:date="2015-11-16T19:41:00Z">
        <w:r w:rsidR="003F4F06">
          <w:t xml:space="preserve">Pannier, </w:t>
        </w:r>
      </w:ins>
      <w:ins w:id="491" w:author="Michael Chambers" w:date="2015-11-16T19:43:00Z">
        <w:r w:rsidR="003F4F06">
          <w:t>Atonal, and Patched.</w:t>
        </w:r>
      </w:ins>
    </w:p>
    <w:p w14:paraId="1944396B" w14:textId="6F548336" w:rsidR="00AC2DA3" w:rsidRDefault="003C0EDF" w:rsidP="003C0EDF">
      <w:pPr>
        <w:spacing w:line="480" w:lineRule="auto"/>
        <w:ind w:firstLine="720"/>
        <w:rPr>
          <w:ins w:id="492" w:author="Michael Chambers" w:date="2015-11-16T22:55:00Z"/>
        </w:rPr>
      </w:pPr>
      <w:r>
        <w:t xml:space="preserve">Global analysis of Groucho occupancy additionally reveals that Groucho binding is strongly enriched for binding within genes, specifically within introns, </w:t>
      </w:r>
      <w:r>
        <w:lastRenderedPageBreak/>
        <w:t xml:space="preserve">with the highest enrichment exhibited in the 5’ intron of genes. Overexpression of Groucho resulted in 10 to 32% of genes bound </w:t>
      </w:r>
      <w:ins w:id="493" w:author="Michael Chambers" w:date="2015-11-16T16:24:00Z">
        <w:r w:rsidR="0035018D">
          <w:t xml:space="preserve">in this manner </w:t>
        </w:r>
      </w:ins>
      <w:r>
        <w:t>by Gro to become repressed, depend</w:t>
      </w:r>
      <w:ins w:id="494" w:author="Michael Chambers" w:date="2015-11-16T16:24:00Z">
        <w:r w:rsidR="0035018D">
          <w:t>ent</w:t>
        </w:r>
      </w:ins>
      <w:del w:id="495"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496" w:author="Michael Chambers" w:date="2015-11-16T16:24:00Z">
        <w:r w:rsidR="0035018D">
          <w:t xml:space="preserve">more </w:t>
        </w:r>
      </w:ins>
      <w:r>
        <w:t xml:space="preserve">generally. Multiple factors, including </w:t>
      </w:r>
      <w:ins w:id="497" w:author="Albert Courey" w:date="2015-11-16T15:34:00Z">
        <w:r w:rsidR="00124DFE">
          <w:t>K</w:t>
        </w:r>
      </w:ins>
      <w:del w:id="498" w:author="Albert Courey" w:date="2015-11-16T15:34:00Z">
        <w:r w:rsidDel="00124DFE">
          <w:delText>k</w:delText>
        </w:r>
      </w:del>
      <w:r>
        <w:t xml:space="preserve">ruppel and </w:t>
      </w:r>
      <w:ins w:id="499" w:author="Albert Courey" w:date="2015-11-16T15:34:00Z">
        <w:r w:rsidR="00124DFE">
          <w:t>T</w:t>
        </w:r>
      </w:ins>
      <w:del w:id="500" w:author="Albert Courey" w:date="2015-11-16T15:34:00Z">
        <w:r w:rsidDel="00124DFE">
          <w:delText>t</w:delText>
        </w:r>
      </w:del>
      <w:r>
        <w:t>wist have been shown to commonly localize to intronic regions</w:t>
      </w:r>
      <w:ins w:id="501" w:author="Albert Courey" w:date="2015-11-16T15:34:00Z">
        <w:r w:rsidR="00124DFE">
          <w:t xml:space="preserve"> </w:t>
        </w:r>
      </w:ins>
      <w:r w:rsidRPr="00876316">
        <w:t>{Matyash, 2004 #3046}</w:t>
      </w:r>
      <w:del w:id="502" w:author="Michael Chambers" w:date="2015-11-16T16:24:00Z">
        <w:r w:rsidDel="0035018D">
          <w:delText xml:space="preserve"> </w:delText>
        </w:r>
      </w:del>
      <w:r w:rsidRPr="00876316">
        <w:t>{Sandmann, 2007 #3048}</w:t>
      </w:r>
      <w:del w:id="503" w:author="Michael Chambers" w:date="2015-11-16T16:24:00Z">
        <w:r w:rsidRPr="00876316" w:rsidDel="0035018D">
          <w:delText xml:space="preserve"> </w:delText>
        </w:r>
      </w:del>
      <w:r w:rsidRPr="00876316">
        <w:t>{Zeitlinger, 2007 #3025}</w:t>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{Yenerall, 2011 #3051}. Consistent with this hypothesis, </w:t>
      </w:r>
      <w:ins w:id="504" w:author="Michael Chambers" w:date="2015-11-16T19:59:00Z">
        <w:r w:rsidR="009A1FF7">
          <w:t xml:space="preserve">genes </w:t>
        </w:r>
      </w:ins>
      <w:ins w:id="505" w:author="Michael Chambers" w:date="2015-11-16T20:00:00Z">
        <w:r w:rsidR="009A1FF7">
          <w:t>poised for rapid activation during development</w:t>
        </w:r>
      </w:ins>
      <w:del w:id="506" w:author="Michael Chambers" w:date="2015-11-16T19:59:00Z">
        <w:r w:rsidDel="009A1FF7">
          <w:delText xml:space="preserve">developmentally-regulated genes known to exhibit promoter-proximal pausing of </w:delText>
        </w:r>
      </w:del>
      <w:del w:id="507" w:author="Michael Chambers" w:date="2015-11-16T20:00:00Z">
        <w:r w:rsidDel="009A1FF7">
          <w:delText>RNA PolII</w:delText>
        </w:r>
      </w:del>
      <w:r>
        <w:t xml:space="preserve"> have been shown to have </w:t>
      </w:r>
      <w:ins w:id="508" w:author="Michael Chambers" w:date="2015-11-16T20:01:00Z">
        <w:r w:rsidR="009A1FF7">
          <w:t>significantly</w:t>
        </w:r>
      </w:ins>
      <w:del w:id="509" w:author="Michael Chambers" w:date="2015-11-16T20:00:00Z">
        <w:r w:rsidDel="009A1FF7">
          <w:delText>a</w:delText>
        </w:r>
      </w:del>
      <w:r>
        <w:t xml:space="preserve"> higher frequenc</w:t>
      </w:r>
      <w:ins w:id="510" w:author="Michael Chambers" w:date="2015-11-16T20:01:00Z">
        <w:r w:rsidR="009A1FF7">
          <w:t>ies</w:t>
        </w:r>
      </w:ins>
      <w:del w:id="511" w:author="Michael Chambers" w:date="2015-11-16T20:01:00Z">
        <w:r w:rsidDel="009A1FF7">
          <w:delText>y</w:delText>
        </w:r>
      </w:del>
      <w:r>
        <w:t xml:space="preserve"> of intron loss </w:t>
      </w:r>
      <w:del w:id="512" w:author="Michael Chambers" w:date="2015-11-16T20:00:00Z">
        <w:r w:rsidDel="009A1FF7">
          <w:delText xml:space="preserve">but not overall shorter introns </w:delText>
        </w:r>
      </w:del>
      <w:r>
        <w:t xml:space="preserve">{Jiang, 2014 #3052}. One </w:t>
      </w:r>
      <w:del w:id="513" w:author="Michael Chambers" w:date="2015-11-16T20:01:00Z">
        <w:r w:rsidDel="00992BA2">
          <w:delText xml:space="preserve">potential </w:delText>
        </w:r>
      </w:del>
      <w:r>
        <w:t xml:space="preserve">explanation of the regulatory rational </w:t>
      </w:r>
      <w:del w:id="514" w:author="Michael Chambers" w:date="2015-11-16T20:02:00Z">
        <w:r w:rsidDel="00992BA2">
          <w:delText>that gives rise to</w:delText>
        </w:r>
      </w:del>
      <w:ins w:id="515" w:author="Michael Chambers" w:date="2015-11-16T20:02:00Z">
        <w:r w:rsidR="00992BA2">
          <w:t>behind</w:t>
        </w:r>
      </w:ins>
      <w:r>
        <w:t xml:space="preserve"> </w:t>
      </w:r>
      <w:del w:id="516" w:author="Michael Chambers" w:date="2015-11-16T20:02:00Z">
        <w:r w:rsidDel="00992BA2">
          <w:delText xml:space="preserve">intragenic </w:delText>
        </w:r>
      </w:del>
      <w:ins w:id="517" w:author="Michael Chambers" w:date="2015-11-16T20:02:00Z">
        <w:r w:rsidR="00992BA2">
          <w:t xml:space="preserve">intronic </w:t>
        </w:r>
      </w:ins>
      <w:r>
        <w:t xml:space="preserve">repressor binding comes from the observation </w:t>
      </w:r>
      <w:del w:id="518" w:author="Michael Chambers" w:date="2015-11-16T20:04:00Z">
        <w:r w:rsidDel="00992BA2">
          <w:delText xml:space="preserve">that </w:delText>
        </w:r>
      </w:del>
      <w:ins w:id="519" w:author="Michael Chambers" w:date="2015-11-16T20:04:00Z">
        <w:r w:rsidR="00992BA2">
          <w:t xml:space="preserve">of a significant lag in full </w:t>
        </w:r>
      </w:ins>
      <w:ins w:id="520" w:author="Michael Chambers" w:date="2015-11-17T01:22:00Z">
        <w:r w:rsidR="00C67591">
          <w:t>gene repression</w:t>
        </w:r>
      </w:ins>
      <w:ins w:id="521" w:author="Michael Chambers" w:date="2015-11-16T20:04:00Z">
        <w:r w:rsidR="00992BA2">
          <w:t xml:space="preserve"> following </w:t>
        </w:r>
      </w:ins>
      <w:del w:id="522" w:author="Michael Chambers" w:date="2015-11-16T20:02:00Z">
        <w:r w:rsidDel="00992BA2">
          <w:delText xml:space="preserve">repression arising from </w:delText>
        </w:r>
      </w:del>
      <w:r>
        <w:t xml:space="preserve">Snail </w:t>
      </w:r>
      <w:del w:id="523" w:author="Michael Chambers" w:date="2015-11-16T20:05:00Z">
        <w:r w:rsidDel="00992BA2">
          <w:delText xml:space="preserve">binding </w:delText>
        </w:r>
      </w:del>
      <w:ins w:id="524" w:author="Michael Chambers" w:date="2015-11-17T01:22:00Z">
        <w:r w:rsidR="00C67591">
          <w:t>binding</w:t>
        </w:r>
      </w:ins>
      <w:ins w:id="525" w:author="Michael Chambers" w:date="2015-11-16T20:05:00Z">
        <w:r w:rsidR="00992BA2">
          <w:t xml:space="preserve"> to</w:t>
        </w:r>
      </w:ins>
      <w:del w:id="526" w:author="Michael Chambers" w:date="2015-11-16T20:05:00Z">
        <w:r w:rsidDel="00992BA2">
          <w:delText>in</w:delText>
        </w:r>
      </w:del>
      <w:r>
        <w:t xml:space="preserve"> distant </w:t>
      </w:r>
      <w:del w:id="527" w:author="Michael Chambers" w:date="2015-11-16T20:02:00Z">
        <w:r w:rsidDel="00992BA2">
          <w:delText xml:space="preserve">CRMs </w:delText>
        </w:r>
      </w:del>
      <w:ins w:id="528" w:author="Michael Chambers" w:date="2015-11-16T20:02:00Z">
        <w:r w:rsidR="00992BA2">
          <w:t>silencing elements</w:t>
        </w:r>
      </w:ins>
      <w:ins w:id="529" w:author="Michael Chambers" w:date="2015-11-16T20:05:00Z">
        <w:r w:rsidR="00992BA2">
          <w:t>.</w:t>
        </w:r>
      </w:ins>
      <w:ins w:id="530" w:author="Michael Chambers" w:date="2015-11-16T20:02:00Z">
        <w:r w:rsidR="00992BA2">
          <w:t xml:space="preserve"> </w:t>
        </w:r>
      </w:ins>
      <w:del w:id="531" w:author="Michael Chambers" w:date="2015-11-16T20:05:00Z">
        <w:r w:rsidDel="00992BA2">
          <w:delText xml:space="preserve">introduces a lag before repression becomes complete, </w:delText>
        </w:r>
      </w:del>
      <w:ins w:id="532" w:author="Michael Chambers" w:date="2015-11-16T20:05:00Z">
        <w:r w:rsidR="00992BA2">
          <w:t xml:space="preserve">This is </w:t>
        </w:r>
      </w:ins>
      <w:r>
        <w:t xml:space="preserve">due to the inability of the repressor to affect </w:t>
      </w:r>
      <w:ins w:id="533" w:author="Michael Chambers" w:date="2015-11-16T20:05:00Z">
        <w:r w:rsidR="00992BA2">
          <w:t xml:space="preserve">active polymerases </w:t>
        </w:r>
      </w:ins>
      <w:ins w:id="534" w:author="Michael Chambers" w:date="2015-11-16T16:25:00Z">
        <w:r w:rsidR="0035018D">
          <w:t>downstream from the promoter region</w:t>
        </w:r>
        <w:r w:rsidR="0035018D" w:rsidDel="0035018D">
          <w:t xml:space="preserve"> </w:t>
        </w:r>
      </w:ins>
      <w:del w:id="535" w:author="Michael Chambers" w:date="2015-11-16T16:25:00Z">
        <w:r w:rsidDel="0035018D">
          <w:delText xml:space="preserve">currently elongating polymerases </w:delText>
        </w:r>
      </w:del>
      <w:r>
        <w:t xml:space="preserve">{Bothma, 2011 #2304}.  Due to the relatively slow rate of progression of PolII (~ 1.1 to 1.5 kb per min in </w:t>
      </w:r>
      <w:r>
        <w:rPr>
          <w:i/>
        </w:rPr>
        <w:t>Drosophila)</w:t>
      </w:r>
      <w:del w:id="536" w:author="Michael Chambers" w:date="2015-11-17T01:22:00Z">
        <w:r w:rsidDel="00C67591">
          <w:delText xml:space="preserve"> </w:delText>
        </w:r>
      </w:del>
      <w:r>
        <w:t xml:space="preserve">{Ardehali, 2009 #3053}, this lag time can become significant, especially under developmental contexts in which </w:t>
      </w:r>
      <w:del w:id="537" w:author="Michael Chambers" w:date="2015-11-17T01:23:00Z">
        <w:r w:rsidDel="00C67591">
          <w:delText>temporal control of repression can be as important as activation</w:delText>
        </w:r>
      </w:del>
      <w:ins w:id="538" w:author="Michael Chambers" w:date="2015-11-17T01:23:00Z">
        <w:r w:rsidR="00C67591">
          <w:t xml:space="preserve">precise temporal control of gene expression is required. </w:t>
        </w:r>
      </w:ins>
      <w:del w:id="539" w:author="Michael Chambers" w:date="2015-11-16T20:17:00Z">
        <w:r w:rsidDel="004963C5">
          <w:delText xml:space="preserve">. While microRNAs are known to dampen this effect in some contexts {Biemar, 2005 #3054}, Groucho-mediated repression initiated by binding </w:delText>
        </w:r>
      </w:del>
      <w:del w:id="540" w:author="Michael Chambers" w:date="2015-11-16T16:25:00Z">
        <w:r w:rsidDel="0035018D">
          <w:delText xml:space="preserve">intragenically </w:delText>
        </w:r>
      </w:del>
      <w:del w:id="541" w:author="Michael Chambers" w:date="2015-11-16T20:10:00Z">
        <w:r w:rsidDel="006A655A">
          <w:delText>could potentially</w:delText>
        </w:r>
      </w:del>
      <w:del w:id="542" w:author="Michael Chambers" w:date="2015-11-16T20:17:00Z">
        <w:r w:rsidDel="004963C5">
          <w:delText xml:space="preserve"> </w:delText>
        </w:r>
      </w:del>
      <w:del w:id="543" w:author="Michael Chambers" w:date="2015-11-16T20:10:00Z">
        <w:r w:rsidDel="006A655A">
          <w:delText xml:space="preserve">be </w:delText>
        </w:r>
      </w:del>
      <w:del w:id="544" w:author="Michael Chambers" w:date="2015-11-16T20:17:00Z">
        <w:r w:rsidDel="004963C5">
          <w:delText xml:space="preserve">another method to </w:delText>
        </w:r>
      </w:del>
      <w:del w:id="545" w:author="Michael Chambers" w:date="2015-11-16T20:10:00Z">
        <w:r w:rsidDel="006A655A">
          <w:delText>achieve a similar end.</w:delText>
        </w:r>
      </w:del>
      <w:ins w:id="546" w:author="Michael Chambers" w:date="2015-11-16T20:12:00Z">
        <w:r w:rsidR="004963C5">
          <w:t xml:space="preserve">Studies have shown </w:t>
        </w:r>
      </w:ins>
      <w:ins w:id="547" w:author="Michael Chambers" w:date="2015-11-16T20:13:00Z">
        <w:r w:rsidR="004963C5">
          <w:t>the propagation of changes in chromatin structure across gene lengths at rates considerably faster than the rate of PolII process</w:t>
        </w:r>
      </w:ins>
      <w:ins w:id="548" w:author="Michael Chambers" w:date="2015-11-16T20:14:00Z">
        <w:r w:rsidR="004963C5">
          <w:t xml:space="preserve">ivity </w:t>
        </w:r>
      </w:ins>
      <w:ins w:id="549" w:author="Michael Chambers" w:date="2015-11-16T20:15:00Z">
        <w:r w:rsidR="004963C5">
          <w:lastRenderedPageBreak/>
          <w:t>{Petesch, 2008 #3190}</w:t>
        </w:r>
      </w:ins>
      <w:ins w:id="550" w:author="Michael Chambers" w:date="2015-11-16T20:14:00Z">
        <w:r w:rsidR="004963C5">
          <w:t>.</w:t>
        </w:r>
      </w:ins>
      <w:ins w:id="551" w:author="Michael Chambers" w:date="2015-11-16T20:13:00Z">
        <w:r w:rsidR="004963C5">
          <w:t xml:space="preserve"> As Gro</w:t>
        </w:r>
      </w:ins>
      <w:ins w:id="552" w:author="Michael Chambers" w:date="2015-11-16T20:15:00Z">
        <w:r w:rsidR="004963C5">
          <w:t xml:space="preserve"> recruitment</w:t>
        </w:r>
      </w:ins>
      <w:ins w:id="553" w:author="Michael Chambers" w:date="2015-11-16T20:13:00Z">
        <w:r w:rsidR="004963C5">
          <w:t xml:space="preserve"> </w:t>
        </w:r>
      </w:ins>
      <w:ins w:id="554" w:author="Michael Chambers" w:date="2015-11-16T20:15:00Z">
        <w:r w:rsidR="004963C5">
          <w:t xml:space="preserve">has been shown to spread chromatin marks throughout </w:t>
        </w:r>
      </w:ins>
      <w:ins w:id="555" w:author="Michael Chambers" w:date="2015-11-16T20:16:00Z">
        <w:r w:rsidR="004963C5">
          <w:t xml:space="preserve">extended regions of </w:t>
        </w:r>
      </w:ins>
      <w:ins w:id="556" w:author="Michael Chambers" w:date="2015-11-16T20:15:00Z">
        <w:r w:rsidR="004963C5">
          <w:t>target genes</w:t>
        </w:r>
      </w:ins>
      <w:ins w:id="557" w:author="Michael Chambers" w:date="2015-11-16T20:16:00Z">
        <w:r w:rsidR="004963C5">
          <w:t xml:space="preserve"> </w:t>
        </w:r>
      </w:ins>
      <w:ins w:id="558" w:author="Michael Chambers" w:date="2015-11-16T20:17:00Z">
        <w:r w:rsidR="004963C5">
          <w:t>{Li, 2011 #2965}</w:t>
        </w:r>
      </w:ins>
      <w:ins w:id="559" w:author="Michael Chambers" w:date="2015-11-16T20:15:00Z">
        <w:r w:rsidR="004963C5">
          <w:t>,</w:t>
        </w:r>
      </w:ins>
      <w:ins w:id="560" w:author="Michael Chambers" w:date="2015-11-16T20:17:00Z">
        <w:r w:rsidR="004963C5">
          <w:t xml:space="preserve"> </w:t>
        </w:r>
      </w:ins>
      <w:ins w:id="561" w:author="Michael Chambers" w:date="2015-11-16T21:03:00Z">
        <w:r w:rsidR="00A7578F">
          <w:t>association</w:t>
        </w:r>
      </w:ins>
      <w:ins w:id="562"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563" w:author="Michael Chambers" w:date="2015-11-16T22:55:00Z"/>
        </w:rPr>
      </w:pPr>
      <w:ins w:id="564" w:author="Michael Chambers" w:date="2015-11-16T22:55:00Z">
        <w:r>
          <w:br w:type="page"/>
        </w:r>
      </w:ins>
    </w:p>
    <w:p w14:paraId="773FC503" w14:textId="77777777" w:rsidR="00AC2DA3" w:rsidRDefault="00AC2DA3" w:rsidP="00AC2DA3">
      <w:pPr>
        <w:pStyle w:val="FirstParagraph"/>
        <w:spacing w:line="480" w:lineRule="auto"/>
        <w:ind w:firstLine="720"/>
        <w:rPr>
          <w:ins w:id="565" w:author="Michael Chambers" w:date="2015-11-16T22:56:00Z"/>
        </w:rPr>
      </w:pPr>
      <w:ins w:id="566"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{Landt,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567" w:author="Michael Chambers" w:date="2015-11-16T22:56:00Z"/>
        </w:rPr>
      </w:pPr>
      <w:ins w:id="568"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77777777" w:rsidR="00AC2DA3" w:rsidRDefault="00AC2DA3" w:rsidP="00AC2DA3">
      <w:pPr>
        <w:pStyle w:val="BodyText"/>
        <w:spacing w:line="480" w:lineRule="auto"/>
        <w:rPr>
          <w:ins w:id="569" w:author="Michael Chambers" w:date="2015-11-16T22:56:00Z"/>
        </w:rPr>
      </w:pPr>
      <w:ins w:id="570" w:author="Michael Chambers" w:date="2015-11-16T22:56:00Z">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ins>
    </w:p>
    <w:p w14:paraId="476264CA" w14:textId="77777777" w:rsidR="00AC2DA3" w:rsidRDefault="00AC2DA3" w:rsidP="00AC2DA3">
      <w:pPr>
        <w:pStyle w:val="BodyText"/>
        <w:spacing w:line="480" w:lineRule="auto"/>
        <w:outlineLvl w:val="0"/>
        <w:rPr>
          <w:ins w:id="571" w:author="Michael Chambers" w:date="2015-11-16T22:56:00Z"/>
        </w:rPr>
      </w:pPr>
      <w:ins w:id="572"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0D4A89">
      <w:pPr>
        <w:pStyle w:val="BodyText"/>
        <w:spacing w:line="480" w:lineRule="auto"/>
        <w:rPr>
          <w:ins w:id="573" w:author="Michael Chambers" w:date="2015-11-16T22:56:00Z"/>
        </w:rPr>
        <w:pPrChange w:id="574" w:author="Michael Chambers" w:date="2015-11-17T02:48:00Z">
          <w:pPr>
            <w:pStyle w:val="BodyText"/>
            <w:spacing w:line="480" w:lineRule="auto"/>
            <w:ind w:left="720" w:hanging="720"/>
          </w:pPr>
        </w:pPrChange>
      </w:pPr>
      <w:ins w:id="575"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576" w:author="Michael Chambers" w:date="2015-11-16T22:56:00Z"/>
        </w:rPr>
      </w:pPr>
      <w:ins w:id="577"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578" w:author="Michael Chambers" w:date="2015-11-16T22:56:00Z"/>
          <w:b/>
        </w:rPr>
      </w:pPr>
      <w:ins w:id="579" w:author="Michael Chambers" w:date="2015-11-16T22:56:00Z">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580" w:author="Michael Chambers" w:date="2015-11-16T22:56:00Z"/>
          <w:b/>
        </w:rPr>
      </w:pPr>
      <w:ins w:id="581"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582" w:author="Michael Chambers" w:date="2015-11-16T22:56:00Z"/>
          <w:b/>
        </w:rPr>
      </w:pPr>
      <w:ins w:id="583"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584" w:author="Michael Chambers" w:date="2015-11-16T22:56:00Z"/>
          <w:b/>
        </w:rPr>
      </w:pPr>
      <w:ins w:id="585"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586" w:author="Michael Chambers" w:date="2015-11-16T22:56:00Z"/>
        </w:rPr>
      </w:pPr>
      <w:ins w:id="587"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588" w:author="Michael Chambers" w:date="2015-11-16T22:56:00Z"/>
        </w:rPr>
      </w:pPr>
      <w:ins w:id="589"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590" w:author="Michael Chambers" w:date="2015-11-16T22:56:00Z"/>
        </w:rPr>
      </w:pPr>
      <w:ins w:id="591" w:author="Michael Chambers" w:date="2015-11-16T22:56:00Z">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592" w:author="Michael Chambers" w:date="2015-11-16T22:56:00Z"/>
        </w:rPr>
      </w:pPr>
      <w:ins w:id="593"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594" w:author="Michael Chambers" w:date="2015-11-16T22:56:00Z"/>
        </w:rPr>
      </w:pPr>
      <w:ins w:id="595" w:author="Michael Chambers" w:date="2015-11-16T22:56:00Z">
        <w:r>
          <w:rPr>
            <w:b/>
          </w:rPr>
          <w:lastRenderedPageBreak/>
          <w:t>Figure 2-8. Groucho is preferentially recruited to gene bodies at all timepoints.</w:t>
        </w:r>
        <w:r>
          <w:t xml:space="preserve"> </w:t>
        </w:r>
        <w:r w:rsidRPr="00DB1950">
          <w:rPr>
            <w:b/>
          </w:rPr>
          <w:t>(A)</w:t>
        </w:r>
        <w:r>
          <w:t xml:space="preserve"> Groucho p</w:t>
        </w:r>
        <w:r w:rsidR="00C67591">
          <w:t xml:space="preserve">eaks are enriched </w:t>
        </w:r>
      </w:ins>
      <w:ins w:id="596" w:author="Michael Chambers" w:date="2015-11-17T01:25:00Z">
        <w:r w:rsidR="00C67591">
          <w:t>within</w:t>
        </w:r>
      </w:ins>
      <w:ins w:id="597" w:author="Michael Chambers" w:date="2015-11-16T22:56:00Z">
        <w:r w:rsidR="00C67591">
          <w:t xml:space="preserve"> 5’ UTRs, i</w:t>
        </w:r>
        <w:r>
          <w:t xml:space="preserve">ntrons, and </w:t>
        </w:r>
      </w:ins>
      <w:ins w:id="598" w:author="Michael Chambers" w:date="2015-11-17T01:25:00Z">
        <w:r w:rsidR="00C67591">
          <w:t>immediate upstream regions of genes.</w:t>
        </w:r>
      </w:ins>
      <w:ins w:id="599"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00" w:author="Michael Chambers" w:date="2015-11-16T22:56:00Z"/>
        </w:rPr>
      </w:pPr>
      <w:ins w:id="601"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602" w:author="Michael Chambers" w:date="2015-11-16T22:56:00Z"/>
        </w:rPr>
      </w:pPr>
      <w:ins w:id="603"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04" w:author="Michael Chambers" w:date="2015-11-16T22:56:00Z"/>
        </w:rPr>
      </w:pPr>
      <w:ins w:id="605"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606" w:author="Michael Chambers" w:date="2015-11-16T22:56:00Z"/>
        </w:rPr>
      </w:pPr>
      <w:ins w:id="607" w:author="Michael Chambers" w:date="2015-11-16T22:56:00Z">
        <w:r>
          <w:rPr>
            <w:b/>
          </w:rPr>
          <w:lastRenderedPageBreak/>
          <w:t xml:space="preserve">Figure 2-10. Motif analysis of Groucho peaks in intergenic and genic regions reveals differential enrichment of coregulators by developmental stage. </w:t>
        </w:r>
        <w:r>
          <w:t>Binding moti</w:t>
        </w:r>
      </w:ins>
      <w:ins w:id="608" w:author="Michael Chambers" w:date="2015-11-17T01:28:00Z">
        <w:r w:rsidR="00C67591">
          <w:t>f</w:t>
        </w:r>
      </w:ins>
      <w:ins w:id="609" w:author="Michael Chambers" w:date="2015-11-16T22:56:00Z">
        <w:r>
          <w:t>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ins>
    </w:p>
    <w:p w14:paraId="1932E1AD" w14:textId="77777777" w:rsidR="00AC2DA3" w:rsidRDefault="00AC2DA3" w:rsidP="00AC2DA3">
      <w:pPr>
        <w:pStyle w:val="BodyText"/>
        <w:spacing w:line="480" w:lineRule="auto"/>
        <w:outlineLvl w:val="0"/>
        <w:rPr>
          <w:ins w:id="610" w:author="Michael Chambers" w:date="2015-11-16T22:56:00Z"/>
        </w:rPr>
      </w:pPr>
      <w:ins w:id="611"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77777777" w:rsidR="00AC2DA3" w:rsidRDefault="00AC2DA3" w:rsidP="00AC2DA3">
      <w:pPr>
        <w:pStyle w:val="BodyText"/>
        <w:spacing w:line="480" w:lineRule="auto"/>
        <w:rPr>
          <w:ins w:id="612" w:author="Michael Chambers" w:date="2015-11-16T22:56:00Z"/>
        </w:rPr>
      </w:pPr>
      <w:ins w:id="613"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{Dubnicoff, 1997 #2366} in the early (0 - 2 hr) embryo. At later developmental stages, </w:t>
        </w:r>
        <w:r>
          <w:rPr>
            <w:i/>
          </w:rPr>
          <w:t>dpp</w:t>
        </w:r>
        <w:r>
          <w:t xml:space="preserve"> repression is mediated through a 3' cis-regulatory region containing multiple pangolin/TCF and brinker binding sites.</w:t>
        </w:r>
      </w:ins>
    </w:p>
    <w:p w14:paraId="6FE1FD6E" w14:textId="77777777" w:rsidR="00AC2DA3" w:rsidRDefault="00AC2DA3" w:rsidP="00AC2DA3">
      <w:pPr>
        <w:pStyle w:val="BodyText"/>
        <w:spacing w:line="480" w:lineRule="auto"/>
        <w:outlineLvl w:val="0"/>
        <w:rPr>
          <w:ins w:id="614" w:author="Michael Chambers" w:date="2015-11-16T22:56:00Z"/>
        </w:rPr>
      </w:pPr>
      <w:ins w:id="615"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616" w:author="Michael Chambers" w:date="2015-11-16T22:56:00Z"/>
          <w:b/>
        </w:rPr>
      </w:pPr>
      <w:ins w:id="617"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18" w:author="Michael Chambers" w:date="2015-11-16T22:56:00Z"/>
          <w:b/>
        </w:rPr>
      </w:pPr>
      <w:ins w:id="619"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77777777" w:rsidR="00AC2DA3" w:rsidRDefault="00AC2DA3" w:rsidP="00AC2DA3">
      <w:pPr>
        <w:pStyle w:val="BodyText"/>
        <w:spacing w:line="480" w:lineRule="auto"/>
        <w:rPr>
          <w:ins w:id="620" w:author="Michael Chambers" w:date="2015-11-16T22:56:00Z"/>
        </w:rPr>
      </w:pPr>
      <w:ins w:id="621" w:author="Michael Chambers" w:date="2015-11-16T22:56:00Z">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ins>
    </w:p>
    <w:p w14:paraId="5F430B01" w14:textId="77777777" w:rsidR="00AC2DA3" w:rsidRDefault="00AC2DA3" w:rsidP="00AC2DA3">
      <w:pPr>
        <w:pStyle w:val="BodyText"/>
        <w:spacing w:line="480" w:lineRule="auto"/>
        <w:outlineLvl w:val="0"/>
        <w:rPr>
          <w:ins w:id="622" w:author="Michael Chambers" w:date="2015-11-16T22:56:00Z"/>
        </w:rPr>
      </w:pPr>
      <w:ins w:id="623"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624" w:author="Michael Chambers" w:date="2015-11-16T22:56:00Z"/>
        </w:rPr>
      </w:pPr>
      <w:ins w:id="625"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w:t>
        </w:r>
      </w:ins>
      <w:ins w:id="626" w:author="Michael Chambers" w:date="2015-11-17T01:29:00Z">
        <w:r w:rsidR="00C67591">
          <w:t>active gene expression in regions of high nuclear Dorsal</w:t>
        </w:r>
      </w:ins>
      <w:ins w:id="627" w:author="Michael Chambers" w:date="2015-11-17T01:30:00Z">
        <w:r w:rsidR="00C67591">
          <w:t xml:space="preserve">; Class II (neuroectodermal) sites activate expression in regions of intermediate Dorsal levels; and Class III sites bind Dorsal to repress transcription, resulting in </w:t>
        </w:r>
      </w:ins>
      <w:ins w:id="628" w:author="Michael Chambers" w:date="2015-11-17T01:31:00Z">
        <w:r w:rsidR="00C67591">
          <w:t xml:space="preserve">restricted </w:t>
        </w:r>
      </w:ins>
      <w:ins w:id="629" w:author="Michael Chambers" w:date="2015-11-17T01:30:00Z">
        <w:r w:rsidR="00C67591">
          <w:t>expression in areas of low Dorsal concentration</w:t>
        </w:r>
      </w:ins>
      <w:ins w:id="630" w:author="Michael Chambers" w:date="2015-11-16T22:56:00Z">
        <w:r w:rsidR="000E4897">
          <w:t>. Groucho overlap</w:t>
        </w:r>
      </w:ins>
      <w:ins w:id="631" w:author="Michael Chambers" w:date="2015-11-17T01:32:00Z">
        <w:r w:rsidR="000E4897">
          <w:t>s all three types of Dorsal binding site, showing no preference for repressive (Class III) sites.</w:t>
        </w:r>
      </w:ins>
      <w:ins w:id="632" w:author="Michael Chambers" w:date="2015-11-16T22:56:00Z">
        <w:r w:rsidR="000E4897">
          <w:t xml:space="preserve">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633" w:author="Michael Chambers" w:date="2015-11-16T22:56:00Z"/>
        </w:rPr>
      </w:pPr>
      <w:ins w:id="634"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35" w:author="Michael Chambers" w:date="2015-11-16T22:56:00Z"/>
          <w:b/>
        </w:rPr>
      </w:pPr>
      <w:ins w:id="636" w:author="Michael Chambers" w:date="2015-11-16T22:56:00Z">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37" w:author="Michael Chambers" w:date="2015-11-16T22:56:00Z"/>
        </w:rPr>
      </w:pPr>
      <w:ins w:id="638"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77777777" w:rsidR="00AC2DA3" w:rsidRDefault="00AC2DA3" w:rsidP="00AC2DA3">
      <w:pPr>
        <w:pStyle w:val="BodyText"/>
        <w:spacing w:line="480" w:lineRule="auto"/>
        <w:rPr>
          <w:ins w:id="639" w:author="Michael Chambers" w:date="2015-11-16T22:56:00Z"/>
        </w:rPr>
      </w:pPr>
      <w:ins w:id="640"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41" w:author="Michael Chambers" w:date="2015-11-16T22:56:00Z"/>
        </w:rPr>
      </w:pPr>
      <w:ins w:id="642"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643" w:author="Michael Chambers" w:date="2015-11-16T22:56:00Z"/>
        </w:rPr>
      </w:pPr>
      <w:ins w:id="644" w:author="Michael Chambers" w:date="2015-11-16T22:56:00Z">
        <w:r>
          <w:rPr>
            <w:b/>
          </w:rPr>
          <w:lastRenderedPageBreak/>
          <w:t>Figure 2-18. Clustering of embryonic transcriptomes across Gro levels and timepoints and between replicates.</w:t>
        </w:r>
        <w:r>
          <w:t xml:space="preserve"> Pair-wise Spearman correlation </w:t>
        </w:r>
      </w:ins>
      <w:ins w:id="645" w:author="Michael Chambers" w:date="2015-11-17T01:36:00Z">
        <w:r w:rsidR="000E4897">
          <w:t>coefficients</w:t>
        </w:r>
      </w:ins>
      <w:ins w:id="646" w:author="Michael Chambers" w:date="2015-11-16T22:56:00Z">
        <w:r>
          <w:t xml:space="preserve">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47" w:author="Michael Chambers" w:date="2015-11-16T22:56:00Z"/>
        </w:rPr>
      </w:pPr>
      <w:ins w:id="648"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649" w:author="Michael Chambers" w:date="2015-11-16T22:56:00Z"/>
        </w:rPr>
      </w:pPr>
      <w:ins w:id="650"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w:t>
        </w:r>
        <w:r w:rsidR="00101FA3">
          <w:t>ess of high-dimensionality data</w:t>
        </w:r>
        <w:r>
          <w:t xml:space="preserve"> such as transcriptomes, </w:t>
        </w:r>
      </w:ins>
      <w:ins w:id="651" w:author="Michael Chambers" w:date="2015-11-17T01:37:00Z">
        <w:r w:rsidR="00101FA3">
          <w:t>in which</w:t>
        </w:r>
      </w:ins>
      <w:ins w:id="652" w:author="Michael Chambers" w:date="2015-11-16T22:56:00Z">
        <w:r>
          <w:t xml:space="preserve"> the expression level of each gene constitutes a dimension. </w:t>
        </w:r>
      </w:ins>
      <w:ins w:id="653" w:author="Michael Chambers" w:date="2015-11-17T01:37:00Z">
        <w:r w:rsidR="00690F3B">
          <w:t xml:space="preserve"> </w:t>
        </w:r>
      </w:ins>
      <w:ins w:id="654" w:author="Michael Chambers" w:date="2015-11-16T22:56:00Z">
        <w:r>
          <w:t xml:space="preserve">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655" w:author="Michael Chambers" w:date="2015-11-17T01:38:00Z">
        <w:r w:rsidR="00690F3B">
          <w:t>developmental time point</w:t>
        </w:r>
      </w:ins>
      <w:ins w:id="656" w:author="Michael Chambers" w:date="2015-11-16T22:56:00Z">
        <w:r w:rsidR="00690F3B">
          <w:t>, while the y-axis captures</w:t>
        </w:r>
        <w:r>
          <w:t xml:space="preserve">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657" w:author="Michael Chambers" w:date="2015-11-16T22:56:00Z"/>
        </w:rPr>
      </w:pPr>
      <w:ins w:id="658"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659" w:author="Michael Chambers" w:date="2015-11-16T22:56:00Z"/>
        </w:rPr>
      </w:pPr>
      <w:ins w:id="660" w:author="Michael Chambers" w:date="2015-11-16T22:56:00Z">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661" w:author="Michael Chambers" w:date="2015-11-16T22:56:00Z"/>
        </w:rPr>
      </w:pPr>
      <w:ins w:id="662"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663" w:author="Michael Chambers" w:date="2015-11-16T22:56:00Z"/>
        </w:rPr>
      </w:pPr>
      <w:ins w:id="664"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665" w:author="Michael Chambers" w:date="2015-11-17T01:39:00Z">
        <w:r w:rsidR="00690F3B">
          <w:t>s</w:t>
        </w:r>
      </w:ins>
      <w:ins w:id="666" w:author="Michael Chambers" w:date="2015-11-16T22:56:00Z">
        <w:r w:rsidR="00690F3B">
          <w:t>)</w:t>
        </w:r>
        <w:r>
          <w:t xml:space="preserve"> </w:t>
        </w:r>
      </w:ins>
      <w:ins w:id="667" w:author="Michael Chambers" w:date="2015-11-17T01:39:00Z">
        <w:r w:rsidR="00690F3B">
          <w:t xml:space="preserve">in </w:t>
        </w:r>
      </w:ins>
      <w:ins w:id="668" w:author="Michael Chambers" w:date="2015-11-16T22:56:00Z">
        <w:r>
          <w:t>expression level of eac</w:t>
        </w:r>
        <w:r w:rsidR="00690F3B">
          <w:t>h differentially expressed gene</w:t>
        </w:r>
        <w:r>
          <w:t xml:space="preserv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669" w:author="Michael Chambers" w:date="2015-11-16T22:56:00Z"/>
        </w:rPr>
      </w:pPr>
      <w:ins w:id="670"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671" w:author="Michael Chambers" w:date="2015-11-16T22:56:00Z"/>
        </w:rPr>
      </w:pPr>
      <w:ins w:id="672" w:author="Michael Chambers" w:date="2015-11-16T22:56:00Z">
        <w:r>
          <w:rPr>
            <w:b/>
          </w:rPr>
          <w:lastRenderedPageBreak/>
          <w:t xml:space="preserve">Figure 2-22. A subset of genes </w:t>
        </w:r>
      </w:ins>
      <w:ins w:id="673" w:author="Michael Chambers" w:date="2015-11-17T01:39:00Z">
        <w:r w:rsidR="00690F3B">
          <w:rPr>
            <w:b/>
          </w:rPr>
          <w:t>is</w:t>
        </w:r>
      </w:ins>
      <w:ins w:id="674"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675" w:author="Michael Chambers" w:date="2015-11-17T01:39:00Z">
        <w:r w:rsidR="00690F3B">
          <w:t>was</w:t>
        </w:r>
      </w:ins>
      <w:ins w:id="676" w:author="Michael Chambers" w:date="2015-11-16T22:56:00Z">
        <w:r>
          <w:t xml:space="preserve">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677" w:author="Michael Chambers" w:date="2015-11-16T22:56:00Z"/>
        </w:rPr>
      </w:pPr>
      <w:ins w:id="678"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679" w:author="Michael Chambers" w:date="2015-11-16T22:56:00Z"/>
        </w:rPr>
      </w:pPr>
      <w:ins w:id="680"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681" w:author="Michael Chambers" w:date="2015-11-16T22:56:00Z"/>
        </w:rPr>
      </w:pPr>
      <w:ins w:id="682"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77777777" w:rsidR="00AC2DA3" w:rsidRDefault="00AC2DA3" w:rsidP="00AC2DA3">
      <w:pPr>
        <w:spacing w:line="480" w:lineRule="auto"/>
        <w:rPr>
          <w:ins w:id="683" w:author="Michael Chambers" w:date="2015-11-16T22:56:00Z"/>
        </w:rPr>
      </w:pPr>
      <w:ins w:id="684" w:author="Michael Chambers" w:date="2015-11-16T22:56:00Z">
        <w:r>
          <w:rPr>
            <w:b/>
          </w:rPr>
          <w:lastRenderedPageBreak/>
          <w:t xml:space="preserve">Figure 2-24.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685" w:author="Michael Chambers" w:date="2015-11-16T22:56:00Z"/>
        </w:rPr>
      </w:pPr>
      <w:ins w:id="686" w:author="Michael Chambers" w:date="2015-11-16T22:56:00Z">
        <w:r>
          <w:br w:type="page"/>
        </w:r>
      </w:ins>
    </w:p>
    <w:p w14:paraId="38D5A8A6" w14:textId="77777777" w:rsidR="00AC2DA3" w:rsidRDefault="00AC2DA3" w:rsidP="00AC2DA3">
      <w:pPr>
        <w:pStyle w:val="BodyText"/>
        <w:spacing w:line="480" w:lineRule="auto"/>
        <w:rPr>
          <w:ins w:id="687" w:author="Michael Chambers" w:date="2015-11-16T22:56:00Z"/>
        </w:rPr>
      </w:pPr>
      <w:ins w:id="688"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689" w:author="Michael Chambers" w:date="2015-11-16T22:56:00Z"/>
          <w:b/>
        </w:rPr>
      </w:pPr>
      <w:ins w:id="690"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691" w:author="Michael Chambers" w:date="2015-11-16T22:56:00Z"/>
          <w:b/>
        </w:rPr>
      </w:pPr>
      <w:ins w:id="692" w:author="Michael Chambers" w:date="2015-11-16T22:56:00Z">
        <w:r>
          <w:rPr>
            <w:b/>
          </w:rPr>
          <w:lastRenderedPageBreak/>
          <w:t>Fig. 2-25</w:t>
        </w:r>
        <w:r>
          <w:rPr>
            <w:b/>
            <w:noProof/>
            <w:rPrChange w:id="693"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694" w:author="Michael Chambers" w:date="2015-11-16T22:56:00Z"/>
        </w:rPr>
      </w:pPr>
      <w:ins w:id="695"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4DC3589E" w:rsidR="00AC2DA3" w:rsidRPr="006B6CF2" w:rsidRDefault="00AC2DA3" w:rsidP="00AC2DA3">
      <w:pPr>
        <w:pStyle w:val="BodyText"/>
        <w:spacing w:line="480" w:lineRule="auto"/>
        <w:outlineLvl w:val="0"/>
        <w:rPr>
          <w:ins w:id="696" w:author="Michael Chambers" w:date="2015-11-16T22:56:00Z"/>
        </w:rPr>
      </w:pPr>
      <w:ins w:id="697"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698" w:author="Michael Chambers" w:date="2015-11-17T01:42:00Z">
        <w:r w:rsidR="00EE4813">
          <w:t xml:space="preserve">interactions </w:t>
        </w:r>
      </w:ins>
      <w:ins w:id="699" w:author="Michael Chambers" w:date="2015-11-16T22:56:00Z">
        <w:r>
          <w:t xml:space="preserve">were obtained from a curated set maintained by FlyMine {Lyne, 2007 #3180}.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ins>
    </w:p>
    <w:p w14:paraId="353A8174" w14:textId="77777777" w:rsidR="00AC2DA3" w:rsidRDefault="00AC2DA3" w:rsidP="00AC2DA3">
      <w:pPr>
        <w:rPr>
          <w:ins w:id="700" w:author="Michael Chambers" w:date="2015-11-16T22:56:00Z"/>
          <w:b/>
        </w:rPr>
      </w:pPr>
      <w:ins w:id="701" w:author="Michael Chambers" w:date="2015-11-16T22:56:00Z">
        <w:r>
          <w:rPr>
            <w:b/>
          </w:rPr>
          <w:br w:type="page"/>
        </w:r>
      </w:ins>
    </w:p>
    <w:p w14:paraId="2084FDC8" w14:textId="77777777" w:rsidR="00AC2DA3" w:rsidRDefault="00AC2DA3" w:rsidP="00AC2DA3">
      <w:pPr>
        <w:pStyle w:val="BodyText"/>
        <w:spacing w:line="480" w:lineRule="auto"/>
        <w:outlineLvl w:val="0"/>
        <w:rPr>
          <w:ins w:id="702" w:author="Michael Chambers" w:date="2015-11-16T22:56:00Z"/>
          <w:b/>
        </w:rPr>
      </w:pPr>
      <w:ins w:id="703" w:author="Michael Chambers" w:date="2015-11-16T22:56:00Z">
        <w:r>
          <w:rPr>
            <w:b/>
          </w:rPr>
          <w:lastRenderedPageBreak/>
          <w:t>Fig. 2-27</w:t>
        </w:r>
        <w:r>
          <w:rPr>
            <w:b/>
            <w:noProof/>
            <w:rPrChange w:id="704"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05" w:author="Michael Chambers" w:date="2015-11-16T22:56:00Z"/>
          <w:b/>
        </w:rPr>
      </w:pPr>
      <w:ins w:id="706" w:author="Michael Chambers" w:date="2015-11-16T22:56:00Z">
        <w:r>
          <w:rPr>
            <w:b/>
          </w:rPr>
          <w:lastRenderedPageBreak/>
          <w:t>Fig. 2-27 (cont’d)</w:t>
        </w:r>
        <w:r>
          <w:rPr>
            <w:b/>
            <w:noProof/>
            <w:rPrChange w:id="707"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08" w:author="Michael Chambers" w:date="2015-11-16T22:55:00Z">
          <w:pPr>
            <w:spacing w:line="480" w:lineRule="auto"/>
            <w:ind w:firstLine="720"/>
          </w:pPr>
        </w:pPrChange>
      </w:pPr>
    </w:p>
    <w:p w14:paraId="2E9D1E2F" w14:textId="77777777" w:rsidR="003C0EDF" w:rsidRPr="003C0EDF" w:rsidRDefault="003C0EDF" w:rsidP="00D67447"/>
    <w:p w14:paraId="1FE2F526" w14:textId="3A99C415" w:rsidR="00994A53" w:rsidRPr="000D4A89" w:rsidRDefault="00396F32">
      <w:pPr>
        <w:pStyle w:val="BodyText"/>
        <w:pPrChange w:id="709" w:author="Michael Chambers" w:date="2015-11-17T02:30:00Z">
          <w:pPr>
            <w:pStyle w:val="Heading2"/>
            <w:spacing w:line="480" w:lineRule="auto"/>
          </w:pPr>
        </w:pPrChange>
      </w:pPr>
      <w:r w:rsidRPr="000E6C12">
        <w:rPr>
          <w:b/>
          <w:rPrChange w:id="710" w:author="Michael Chambers" w:date="2015-11-17T02:30:00Z">
            <w:rPr>
              <w:b w:val="0"/>
              <w:bCs w:val="0"/>
            </w:rPr>
          </w:rPrChange>
        </w:rPr>
        <w:t>References</w:t>
      </w:r>
    </w:p>
    <w:sectPr w:rsidR="00994A53" w:rsidRPr="000D4A89"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5"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194"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231"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376"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267&lt;/item&gt;&lt;item&gt;308&lt;/item&gt;&lt;item&gt;1112&lt;/item&gt;&lt;item&gt;1161&lt;/item&gt;&lt;item&gt;1659&lt;/item&gt;&lt;item&gt;2203&lt;/item&gt;&lt;item&gt;2204&lt;/item&gt;&lt;item&gt;2284&lt;/item&gt;&lt;item&gt;2365&lt;/item&gt;&lt;item&gt;2366&lt;/item&gt;&lt;item&gt;2377&lt;/item&gt;&lt;item&gt;2380&lt;/item&gt;&lt;item&gt;2381&lt;/item&gt;&lt;item&gt;2385&lt;/item&gt;&lt;item&gt;2955&lt;/item&gt;&lt;item&gt;2964&lt;/item&gt;&lt;item&gt;2990&lt;/item&gt;&lt;item&gt;3010&lt;/item&gt;&lt;item&gt;3034&lt;/item&gt;&lt;item&gt;3035&lt;/item&gt;&lt;item&gt;3036&lt;/item&gt;&lt;item&gt;3037&lt;/item&gt;&lt;item&gt;3038&lt;/item&gt;&lt;item&gt;3039&lt;/item&gt;&lt;item&gt;3040&lt;/item&gt;&lt;item&gt;3041&lt;/item&gt;&lt;item&gt;3042&lt;/item&gt;&lt;item&gt;3043&lt;/item&gt;&lt;item&gt;3045&lt;/item&gt;&lt;item&gt;3049&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4A89"/>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BD0484-8AFD-3440-AFF5-59ADF5F388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242</TotalTime>
  <Pages>87</Pages>
  <Words>10772</Words>
  <Characters>61404</Characters>
  <Application>Microsoft Macintosh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72032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40</cp:revision>
  <cp:lastPrinted>2015-11-13T02:10:00Z</cp:lastPrinted>
  <dcterms:created xsi:type="dcterms:W3CDTF">2015-11-17T00:25:00Z</dcterms:created>
  <dcterms:modified xsi:type="dcterms:W3CDTF">2015-11-17T10:48:00Z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