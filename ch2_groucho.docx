
<file path=[Content_Types].xml><?xml version="1.0" encoding="utf-8"?>
<Types xmlns="http://schemas.openxmlformats.org/package/2006/content-types">
  <Default Extension="xml" ContentType="application/xml"/>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A6A9447" w14:textId="77777777" w:rsidR="00A30785" w:rsidDel="0010426B" w:rsidRDefault="00A30785" w:rsidP="0010426B">
      <w:pPr>
        <w:spacing w:line="480" w:lineRule="auto"/>
        <w:rPr>
          <w:del w:id="0" w:author="Michael Chambers" w:date="2015-11-17T02:26:00Z"/>
          <w:b/>
        </w:rPr>
      </w:pPr>
    </w:p>
    <w:p w14:paraId="446A3034" w14:textId="77777777" w:rsidR="0010426B" w:rsidRDefault="0010426B" w:rsidP="0010426B">
      <w:pPr>
        <w:spacing w:line="480" w:lineRule="auto"/>
        <w:rPr>
          <w:ins w:id="1" w:author="Michael Chambers" w:date="2015-11-17T02:29:00Z"/>
          <w:b/>
        </w:rPr>
        <w:pPrChange w:id="2" w:author="Michael Chambers" w:date="2015-11-17T02:26:00Z">
          <w:pPr/>
        </w:pPrChange>
      </w:pPr>
    </w:p>
    <w:p w14:paraId="2CE12E50" w14:textId="77777777" w:rsidR="0010426B" w:rsidRDefault="0010426B" w:rsidP="0010426B">
      <w:pPr>
        <w:spacing w:line="480" w:lineRule="auto"/>
        <w:rPr>
          <w:ins w:id="3" w:author="Michael Chambers" w:date="2015-11-17T02:29:00Z"/>
          <w:b/>
        </w:rPr>
        <w:pPrChange w:id="4" w:author="Michael Chambers" w:date="2015-11-17T02:26:00Z">
          <w:pPr/>
        </w:pPrChange>
      </w:pPr>
    </w:p>
    <w:p w14:paraId="4FE40C04" w14:textId="77777777" w:rsidR="0010426B" w:rsidRDefault="0010426B" w:rsidP="0010426B">
      <w:pPr>
        <w:spacing w:line="480" w:lineRule="auto"/>
        <w:rPr>
          <w:ins w:id="5" w:author="Michael Chambers" w:date="2015-11-17T02:26:00Z"/>
          <w:b/>
        </w:rPr>
      </w:pPr>
    </w:p>
    <w:p w14:paraId="7AADD223" w14:textId="77777777" w:rsidR="0010426B" w:rsidRDefault="0010426B" w:rsidP="0010426B">
      <w:pPr>
        <w:spacing w:line="480" w:lineRule="auto"/>
        <w:rPr>
          <w:ins w:id="6" w:author="Michael Chambers" w:date="2015-11-17T02:26:00Z"/>
          <w:b/>
        </w:rPr>
      </w:pPr>
    </w:p>
    <w:p w14:paraId="79637D00" w14:textId="77777777" w:rsidR="0010426B" w:rsidRPr="0010426B" w:rsidRDefault="0010426B" w:rsidP="0010426B">
      <w:pPr>
        <w:spacing w:line="480" w:lineRule="auto"/>
        <w:rPr>
          <w:ins w:id="7" w:author="Michael Chambers" w:date="2015-11-17T02:26:00Z"/>
          <w:rPrChange w:id="8" w:author="Michael Chambers" w:date="2015-11-17T02:28:00Z">
            <w:rPr>
              <w:ins w:id="9" w:author="Michael Chambers" w:date="2015-11-17T02:26:00Z"/>
              <w:i/>
            </w:rPr>
          </w:rPrChange>
        </w:rPr>
      </w:pPr>
    </w:p>
    <w:p w14:paraId="6D4D8399" w14:textId="77777777" w:rsidR="000835DE" w:rsidRDefault="00645A1B" w:rsidP="0010426B">
      <w:pPr>
        <w:spacing w:line="480" w:lineRule="auto"/>
        <w:jc w:val="center"/>
        <w:rPr>
          <w:ins w:id="10" w:author="Michael Chambers" w:date="2015-11-17T00:36:00Z"/>
          <w:b/>
        </w:rPr>
        <w:pPrChange w:id="11" w:author="Michael Chambers" w:date="2015-11-17T02:26:00Z">
          <w:pPr/>
        </w:pPrChange>
      </w:pPr>
      <w:r w:rsidRPr="000835DE">
        <w:rPr>
          <w:b/>
          <w:rPrChange w:id="12" w:author="Michael Chambers" w:date="2015-11-17T00:36:00Z">
            <w:rPr/>
          </w:rPrChange>
        </w:rPr>
        <w:t>Chapter 2</w:t>
      </w:r>
    </w:p>
    <w:p w14:paraId="4E218C73" w14:textId="77777777" w:rsidR="000835DE" w:rsidRDefault="000835DE" w:rsidP="0010426B">
      <w:pPr>
        <w:spacing w:line="480" w:lineRule="auto"/>
        <w:rPr>
          <w:ins w:id="13" w:author="Michael Chambers" w:date="2015-11-17T00:36:00Z"/>
          <w:b/>
        </w:rPr>
        <w:pPrChange w:id="14" w:author="Michael Chambers" w:date="2015-11-17T02:26:00Z">
          <w:pPr/>
        </w:pPrChange>
      </w:pPr>
    </w:p>
    <w:p w14:paraId="46B324D7" w14:textId="51BE7DD1" w:rsidR="000835DE" w:rsidRDefault="00FF5970" w:rsidP="0010426B">
      <w:pPr>
        <w:spacing w:line="480" w:lineRule="auto"/>
        <w:jc w:val="center"/>
        <w:rPr>
          <w:ins w:id="15" w:author="Michael Chambers" w:date="2015-11-17T00:36:00Z"/>
          <w:b/>
        </w:rPr>
        <w:pPrChange w:id="16" w:author="Michael Chambers" w:date="2015-11-17T02:25:00Z">
          <w:pPr/>
        </w:pPrChange>
      </w:pPr>
      <w:del w:id="17" w:author="Michael Chambers" w:date="2015-11-17T00:36:00Z">
        <w:r w:rsidRPr="000835DE" w:rsidDel="000835DE">
          <w:rPr>
            <w:b/>
            <w:rPrChange w:id="18" w:author="Michael Chambers" w:date="2015-11-17T00:36:00Z">
              <w:rPr/>
            </w:rPrChange>
          </w:rPr>
          <w:delText xml:space="preserve">: </w:delText>
        </w:r>
      </w:del>
      <w:r w:rsidRPr="000835DE">
        <w:rPr>
          <w:b/>
          <w:rPrChange w:id="19" w:author="Michael Chambers" w:date="2015-11-17T00:36:00Z">
            <w:rPr/>
          </w:rPrChange>
        </w:rPr>
        <w:t>Groucho activity in the developing embryo</w:t>
      </w:r>
    </w:p>
    <w:p w14:paraId="2A71DD8F" w14:textId="77777777" w:rsidR="000835DE" w:rsidRDefault="000835DE" w:rsidP="0010426B">
      <w:pPr>
        <w:spacing w:line="480" w:lineRule="auto"/>
        <w:jc w:val="center"/>
        <w:rPr>
          <w:ins w:id="20" w:author="Michael Chambers" w:date="2015-11-17T00:36:00Z"/>
          <w:b/>
        </w:rPr>
        <w:pPrChange w:id="21" w:author="Michael Chambers" w:date="2015-11-17T02:25:00Z">
          <w:pPr/>
        </w:pPrChange>
      </w:pPr>
      <w:ins w:id="22" w:author="Michael Chambers" w:date="2015-11-17T00:36:00Z">
        <w:r>
          <w:rPr>
            <w:b/>
          </w:rPr>
          <w:br w:type="page"/>
        </w:r>
      </w:ins>
    </w:p>
    <w:p w14:paraId="3F57DC04" w14:textId="77777777" w:rsidR="005230E1" w:rsidRPr="000835DE" w:rsidDel="0010426B" w:rsidRDefault="005230E1" w:rsidP="0010426B">
      <w:pPr>
        <w:spacing w:line="480" w:lineRule="auto"/>
        <w:rPr>
          <w:del w:id="23" w:author="Michael Chambers" w:date="2015-11-17T02:29:00Z"/>
          <w:b/>
          <w:rPrChange w:id="24" w:author="Michael Chambers" w:date="2015-11-17T00:36:00Z">
            <w:rPr>
              <w:del w:id="25" w:author="Michael Chambers" w:date="2015-11-17T02:29:00Z"/>
            </w:rPr>
          </w:rPrChange>
        </w:rPr>
        <w:pPrChange w:id="26" w:author="Michael Chambers" w:date="2015-11-17T02:25:00Z">
          <w:pPr>
            <w:pStyle w:val="Heading1"/>
            <w:spacing w:line="480" w:lineRule="auto"/>
          </w:pPr>
        </w:pPrChange>
      </w:pPr>
    </w:p>
    <w:p w14:paraId="52EBEA88" w14:textId="77777777" w:rsidR="00FF5970" w:rsidDel="0010426B" w:rsidRDefault="00FF5970" w:rsidP="0010426B">
      <w:pPr>
        <w:spacing w:line="480" w:lineRule="auto"/>
        <w:rPr>
          <w:del w:id="27" w:author="Michael Chambers" w:date="2015-11-17T02:29:00Z"/>
        </w:rPr>
        <w:pPrChange w:id="28" w:author="Michael Chambers" w:date="2015-11-17T02:25:00Z">
          <w:pPr>
            <w:spacing w:line="480" w:lineRule="auto"/>
          </w:pPr>
        </w:pPrChange>
      </w:pPr>
    </w:p>
    <w:p w14:paraId="44803A8B" w14:textId="1DCB1914" w:rsidR="00D17E0A" w:rsidRPr="0010426B" w:rsidDel="000935F4" w:rsidRDefault="00D17E0A" w:rsidP="0010426B">
      <w:pPr>
        <w:pStyle w:val="BodyText"/>
        <w:spacing w:line="480" w:lineRule="auto"/>
        <w:rPr>
          <w:del w:id="29" w:author="Albert Courey" w:date="2015-11-16T15:00:00Z"/>
        </w:rPr>
        <w:pPrChange w:id="30" w:author="Michael Chambers" w:date="2015-11-17T02:25:00Z">
          <w:pPr>
            <w:pStyle w:val="Heading2"/>
            <w:spacing w:line="480" w:lineRule="auto"/>
          </w:pPr>
        </w:pPrChange>
      </w:pPr>
      <w:del w:id="31" w:author="Albert Courey" w:date="2015-11-16T15:00:00Z">
        <w:r w:rsidRPr="000835DE" w:rsidDel="000935F4">
          <w:rPr>
            <w:b/>
            <w:rPrChange w:id="32" w:author="Michael Chambers" w:date="2015-11-17T00:37:00Z">
              <w:rPr>
                <w:b w:val="0"/>
                <w:bCs w:val="0"/>
              </w:rPr>
            </w:rPrChange>
          </w:rPr>
          <w:delText>Abstract</w:delText>
        </w:r>
      </w:del>
    </w:p>
    <w:p w14:paraId="433D6BB7" w14:textId="138DE784" w:rsidR="008C7EA1" w:rsidRPr="000835DE" w:rsidDel="000935F4" w:rsidRDefault="008C7EA1" w:rsidP="0010426B">
      <w:pPr>
        <w:pStyle w:val="BodyText"/>
        <w:spacing w:line="480" w:lineRule="auto"/>
        <w:rPr>
          <w:del w:id="33" w:author="Albert Courey" w:date="2015-11-16T15:00:00Z"/>
          <w:b/>
          <w:rPrChange w:id="34" w:author="Michael Chambers" w:date="2015-11-17T00:37:00Z">
            <w:rPr>
              <w:del w:id="35" w:author="Albert Courey" w:date="2015-11-16T15:00:00Z"/>
            </w:rPr>
          </w:rPrChange>
        </w:rPr>
        <w:pPrChange w:id="36" w:author="Michael Chambers" w:date="2015-11-17T02:25:00Z">
          <w:pPr>
            <w:spacing w:line="480" w:lineRule="auto"/>
          </w:pPr>
        </w:pPrChange>
      </w:pPr>
    </w:p>
    <w:p w14:paraId="53F65845" w14:textId="3DFF08B2" w:rsidR="00D17E0A" w:rsidRPr="000835DE" w:rsidDel="000935F4" w:rsidRDefault="00D17E0A" w:rsidP="0010426B">
      <w:pPr>
        <w:pStyle w:val="BodyText"/>
        <w:spacing w:line="480" w:lineRule="auto"/>
        <w:rPr>
          <w:del w:id="37" w:author="Albert Courey" w:date="2015-11-16T15:00:00Z"/>
          <w:rFonts w:asciiTheme="majorHAnsi" w:eastAsiaTheme="majorEastAsia" w:hAnsiTheme="majorHAnsi" w:cstheme="majorBidi"/>
          <w:b/>
          <w:bCs/>
          <w:color w:val="4F81BD" w:themeColor="accent1"/>
          <w:sz w:val="32"/>
          <w:szCs w:val="32"/>
        </w:rPr>
        <w:pPrChange w:id="38" w:author="Michael Chambers" w:date="2015-11-17T02:25:00Z">
          <w:pPr/>
        </w:pPrChange>
      </w:pPr>
      <w:del w:id="39" w:author="Albert Courey" w:date="2015-11-16T15:00:00Z">
        <w:r w:rsidRPr="000835DE" w:rsidDel="000935F4">
          <w:rPr>
            <w:b/>
            <w:rPrChange w:id="40" w:author="Michael Chambers" w:date="2015-11-17T00:37:00Z">
              <w:rPr/>
            </w:rPrChange>
          </w:rPr>
          <w:br w:type="page"/>
        </w:r>
      </w:del>
    </w:p>
    <w:p w14:paraId="38B00982" w14:textId="4ADE79E0" w:rsidR="00D17E0A" w:rsidRDefault="00D17E0A" w:rsidP="0010426B">
      <w:pPr>
        <w:pStyle w:val="BodyText"/>
        <w:spacing w:line="480" w:lineRule="auto"/>
        <w:rPr>
          <w:ins w:id="41" w:author="Michael Chambers" w:date="2015-11-17T00:37:00Z"/>
        </w:rPr>
        <w:pPrChange w:id="42" w:author="Michael Chambers" w:date="2015-11-17T02:25:00Z">
          <w:pPr>
            <w:pStyle w:val="Heading2"/>
            <w:spacing w:line="480" w:lineRule="auto"/>
          </w:pPr>
        </w:pPrChange>
      </w:pPr>
      <w:r w:rsidRPr="000835DE">
        <w:rPr>
          <w:b/>
          <w:rPrChange w:id="43" w:author="Michael Chambers" w:date="2015-11-17T00:37:00Z">
            <w:rPr>
              <w:b w:val="0"/>
              <w:bCs w:val="0"/>
            </w:rPr>
          </w:rPrChange>
        </w:rPr>
        <w:t>Introduction</w:t>
      </w:r>
    </w:p>
    <w:p w14:paraId="12C26B1E" w14:textId="39E6374B" w:rsidR="000835DE" w:rsidRPr="0010426B" w:rsidDel="0010426B" w:rsidRDefault="0010426B" w:rsidP="0010426B">
      <w:pPr>
        <w:pStyle w:val="BodyText"/>
        <w:spacing w:line="480" w:lineRule="auto"/>
        <w:rPr>
          <w:del w:id="44" w:author="Michael Chambers" w:date="2015-11-17T02:25:00Z"/>
        </w:rPr>
        <w:pPrChange w:id="45" w:author="Michael Chambers" w:date="2015-11-17T02:25:00Z">
          <w:pPr>
            <w:pStyle w:val="Heading2"/>
            <w:spacing w:line="480" w:lineRule="auto"/>
          </w:pPr>
        </w:pPrChange>
      </w:pPr>
      <w:ins w:id="46" w:author="Michael Chambers" w:date="2015-11-17T02:25:00Z">
        <w:r>
          <w:tab/>
        </w:r>
      </w:ins>
    </w:p>
    <w:p w14:paraId="44AC0503" w14:textId="7F891AA1" w:rsidR="00D24DC3" w:rsidRDefault="00D17E0A" w:rsidP="0010426B">
      <w:pPr>
        <w:spacing w:line="480" w:lineRule="auto"/>
        <w:pPrChange w:id="47" w:author="Michael Chambers" w:date="2015-11-17T02:25:00Z">
          <w:pPr>
            <w:spacing w:line="480" w:lineRule="auto"/>
            <w:ind w:firstLine="720"/>
          </w:pPr>
        </w:pPrChange>
      </w:pPr>
      <w:r>
        <w:t xml:space="preserve">The corepressor Groucho (Gro) is a crucial regulator of gene expression throughout development and is centrally involved in the establishment of embryonic patterning in the early </w:t>
      </w:r>
      <w:r>
        <w:rPr>
          <w:i/>
        </w:rPr>
        <w:t xml:space="preserve">Drosophila </w:t>
      </w:r>
      <w:r>
        <w:t>embryo</w:t>
      </w:r>
      <w:ins w:id="48" w:author="Michael Chambers" w:date="2015-11-16T16:31:00Z">
        <w:r w:rsidR="00DA1B9B">
          <w:t xml:space="preserve"> </w:t>
        </w:r>
      </w:ins>
      <w:ins w:id="49" w:author="Michael Chambers" w:date="2015-11-16T16:39:00Z">
        <w:r w:rsidR="00DA1B9B">
          <w:t>{Agarwal, 2015 #3188}</w:t>
        </w:r>
      </w:ins>
      <w:r>
        <w:t>. Through</w:t>
      </w:r>
      <w:del w:id="50" w:author="Michael Chambers" w:date="2015-11-16T16:35:00Z">
        <w:r w:rsidDel="00DA1B9B">
          <w:delText xml:space="preserve"> its</w:delText>
        </w:r>
      </w:del>
      <w:r>
        <w:t xml:space="preserve"> interaction</w:t>
      </w:r>
      <w:ins w:id="51" w:author="Michael Chambers" w:date="2015-11-16T16:35:00Z">
        <w:r w:rsidR="00DA1B9B">
          <w:t>s</w:t>
        </w:r>
      </w:ins>
      <w:r>
        <w:t xml:space="preserve"> with numerous sequence-specific transcription factors</w:t>
      </w:r>
      <w:ins w:id="52" w:author="Michael Chambers" w:date="2015-11-16T16:35:00Z">
        <w:r w:rsidR="00DA1B9B">
          <w:t xml:space="preserve">, </w:t>
        </w:r>
      </w:ins>
      <w:del w:id="53" w:author="Michael Chambers" w:date="2015-11-16T16:35:00Z">
        <w:r w:rsidDel="00DA1B9B">
          <w:delText xml:space="preserve"> (repressors), </w:delText>
        </w:r>
      </w:del>
      <w:r>
        <w:t>Gro is crucial to the spatial and temporal restriction of gene expression beginning very early in embryonic development and continuing throughout larval and pupal development</w:t>
      </w:r>
      <w:ins w:id="54" w:author="Michael Chambers" w:date="2015-11-16T16:39:00Z">
        <w:r w:rsidR="00DA1B9B">
          <w:t xml:space="preserve"> {Turki-Judeh, 2012 #2385}</w:t>
        </w:r>
      </w:ins>
      <w:r>
        <w:t>. As Gro mRNA is maternally deposited in the oocyte, high levels of the protein are present from the onset of development, and as such Gro participates in many of the earliest transcriptional decisions in the embryo</w:t>
      </w:r>
      <w:ins w:id="55" w:author="Michael Chambers" w:date="2015-11-16T16:36:00Z">
        <w:r w:rsidR="00DA1B9B">
          <w:t xml:space="preserve"> {Paroush, 1994 #3090}</w:t>
        </w:r>
      </w:ins>
      <w:r>
        <w:t xml:space="preserve">. Due to the highly-connected position of Gro in the developmental regulatory network, changes in Gro levels or function result in profound developmental abnormalities and </w:t>
      </w:r>
      <w:commentRangeStart w:id="56"/>
      <w:r>
        <w:t>disease</w:t>
      </w:r>
      <w:commentRangeEnd w:id="56"/>
      <w:r w:rsidR="000935F4">
        <w:rPr>
          <w:rStyle w:val="CommentReference"/>
        </w:rPr>
        <w:commentReference w:id="56"/>
      </w:r>
      <w:ins w:id="57" w:author="Michael Chambers" w:date="2015-11-16T16:40:00Z">
        <w:r w:rsidR="000F5DF2">
          <w:t xml:space="preserve"> {Buscarlet, 2007 #1788}</w:t>
        </w:r>
      </w:ins>
      <w:r>
        <w:t>.</w:t>
      </w:r>
      <w:r w:rsidR="004B64AB">
        <w:t xml:space="preserve"> </w:t>
      </w:r>
    </w:p>
    <w:p w14:paraId="54699498" w14:textId="287D6CC7" w:rsidR="00D17E0A" w:rsidRDefault="004B64AB" w:rsidP="00D17E0A">
      <w:pPr>
        <w:spacing w:line="480" w:lineRule="auto"/>
        <w:ind w:firstLine="720"/>
      </w:pPr>
      <w:r>
        <w:t xml:space="preserve">In this study, we utilize high-throughput sequencing technologies to characterize the dynamics of Groucho genomic binding and </w:t>
      </w:r>
      <w:r w:rsidR="00D95401">
        <w:t xml:space="preserve">to </w:t>
      </w:r>
      <w:r>
        <w:t>identify Groucho repressive targets. Global analysis of Groucho binding patterns via ChIP-seq allows us to gain insight into the mechanisms of Groucho-mediated repression</w:t>
      </w:r>
      <w:r w:rsidR="00D95401">
        <w:t xml:space="preserve"> via characterization of Groucho localization </w:t>
      </w:r>
      <w:r w:rsidR="007E7B0E">
        <w:t>to numerous regulatory regions</w:t>
      </w:r>
      <w:r w:rsidR="00D95401">
        <w:t xml:space="preserve"> and </w:t>
      </w:r>
      <w:r w:rsidR="00A822D7">
        <w:t xml:space="preserve">analysis of </w:t>
      </w:r>
      <w:r w:rsidR="00D95401">
        <w:t>how this localization correlates with binding patterns of additional transcription factors, including those known to interact with Gro</w:t>
      </w:r>
      <w:r>
        <w:t xml:space="preserve">. Analysis of the embryonic transcriptome under conditions of </w:t>
      </w:r>
      <w:r w:rsidR="00D95401">
        <w:t>perturbed Groucho dosage enables</w:t>
      </w:r>
      <w:r>
        <w:t xml:space="preserve"> us to dissect Groucho’s role in multiple signaling pathways and, integrated with the </w:t>
      </w:r>
      <w:r>
        <w:lastRenderedPageBreak/>
        <w:t xml:space="preserve">ChIP-seq </w:t>
      </w:r>
      <w:r w:rsidR="00D95401">
        <w:t>analysis</w:t>
      </w:r>
      <w:r>
        <w:t xml:space="preserve">, to identify these targets and </w:t>
      </w:r>
      <w:r w:rsidR="00D95401">
        <w:t>G</w:t>
      </w:r>
      <w:r w:rsidR="007E7B0E">
        <w:t>ro’s</w:t>
      </w:r>
      <w:r w:rsidR="00D95401">
        <w:t xml:space="preserve"> participatory roles with</w:t>
      </w:r>
      <w:r>
        <w:t xml:space="preserve"> high confidence. </w:t>
      </w:r>
    </w:p>
    <w:p w14:paraId="71767949" w14:textId="7F36C7B8" w:rsidR="00D17E0A" w:rsidRDefault="00D17E0A" w:rsidP="00D17E0A">
      <w:pPr>
        <w:spacing w:line="480" w:lineRule="auto"/>
        <w:ind w:firstLine="720"/>
      </w:pPr>
      <w:r>
        <w:t>Although Gro is ubiquitously expressed, it is not simply a passive component of the transcriptional machinery. For example, its function can be actively regulated in response to informational signals arising outside of the cell, through, for example, the action of the Ras/MAPK pathway. In addition, although Gro does not bind to DNA directly, it may participate via unknown mechanisms in target gene selection. This is demonstrated by a Gro deletion analysis in which it was shown that deletion of a Gro domain termed the SP domain results in promiscuous repression of genes not normally targeted by Gro</w:t>
      </w:r>
      <w:r w:rsidR="007E7B0E">
        <w:t xml:space="preserve"> {Turki-Judeh, 2012 #2966}</w:t>
      </w:r>
      <w:r>
        <w:t xml:space="preserve">. </w:t>
      </w:r>
    </w:p>
    <w:p w14:paraId="6917DF33" w14:textId="18DD4294" w:rsidR="00D17E0A" w:rsidRDefault="00D17E0A" w:rsidP="00D17E0A">
      <w:pPr>
        <w:spacing w:line="480" w:lineRule="auto"/>
        <w:ind w:firstLine="720"/>
      </w:pPr>
      <w:r>
        <w:t xml:space="preserve">Despite the extensively documented centrality of Gro in multiple developmental processes, especially in the early embryo, no systematic genome-wide investigation has been undertaken to position Gro in the fly developmental regulatory network. A more thorough understanding of the recruitment patterns of Gro in the early embryo, and the dynamics of such binding, will allow us to address multiple questions about the mechanism of Gro-mediated repression and the position of Gro in the regulatory hierarchy of pattern formation. </w:t>
      </w:r>
    </w:p>
    <w:p w14:paraId="53DAA721" w14:textId="5F874968" w:rsidR="00D17E0A" w:rsidRDefault="00D17E0A" w:rsidP="00D17E0A">
      <w:pPr>
        <w:spacing w:line="480" w:lineRule="auto"/>
        <w:ind w:firstLine="720"/>
      </w:pPr>
      <w:r>
        <w:t xml:space="preserve">Gro tetramerizes and perhaps forms higher order oligomers </w:t>
      </w:r>
      <w:r>
        <w:rPr>
          <w:i/>
        </w:rPr>
        <w:t xml:space="preserve">in vitro. </w:t>
      </w:r>
      <w:r>
        <w:t>This together with the observations that Gro is required for long-range repression and that it binds core histones has led to the suggestion that Gro-mediated repression may involve spreading along chroma</w:t>
      </w:r>
      <w:r w:rsidR="00D95401">
        <w:t>t</w:t>
      </w:r>
      <w:r>
        <w:t xml:space="preserve">in. Indeed, in some contexts Gro oligomerization is necessary for repression </w:t>
      </w:r>
      <w:r>
        <w:rPr>
          <w:i/>
        </w:rPr>
        <w:t xml:space="preserve">in vitro </w:t>
      </w:r>
      <w:r w:rsidR="003069E4">
        <w:t>{Chen, 1998 #267}</w:t>
      </w:r>
      <w:r>
        <w:t xml:space="preserve"> and </w:t>
      </w:r>
      <w:r>
        <w:rPr>
          <w:i/>
        </w:rPr>
        <w:t xml:space="preserve">in vivo </w:t>
      </w:r>
      <w:r w:rsidR="003069E4">
        <w:t>{Song, 2004 #1161}</w:t>
      </w:r>
      <w:r>
        <w:t xml:space="preserve">. However, it does not appear to be a universal requirement for </w:t>
      </w:r>
      <w:r>
        <w:lastRenderedPageBreak/>
        <w:t xml:space="preserve">repressive activity in all developmental contexts </w:t>
      </w:r>
      <w:r w:rsidR="003069E4">
        <w:t>{Jennings, 2007 #2990}</w:t>
      </w:r>
      <w:r>
        <w:t xml:space="preserve">. Evidence from ChIP-PCR experiments suggests Gro spreads over potentially long stretches of chromatin presumably through its ability to self-associate </w:t>
      </w:r>
      <w:r w:rsidR="003069E4">
        <w:t>{Winkler, 2010 #2964}</w:t>
      </w:r>
      <w:del w:id="58" w:author="Michael Chambers" w:date="2015-11-17T00:33:00Z">
        <w:r w:rsidR="00D95401" w:rsidDel="000835DE">
          <w:delText xml:space="preserve"> </w:delText>
        </w:r>
      </w:del>
      <w:r w:rsidR="00D95401">
        <w:t>{Martinez, 2008 #2287}</w:t>
      </w:r>
      <w:r>
        <w:t xml:space="preserve">, </w:t>
      </w:r>
      <w:r w:rsidR="00A822D7">
        <w:t>al</w:t>
      </w:r>
      <w:r>
        <w:t>though these studies are limited by the resolution of the ChIP-PCR analysis. More recent Gro ChIP-seq data obtained from two Drosophila cell lines (S2 and Kc167)</w:t>
      </w:r>
      <w:del w:id="59" w:author="Michael Chambers" w:date="2015-11-17T00:33:00Z">
        <w:r w:rsidDel="000835DE">
          <w:delText xml:space="preserve"> </w:delText>
        </w:r>
      </w:del>
      <w:r w:rsidR="003069E4">
        <w:t>{Kaul, 2014 #2204}</w:t>
      </w:r>
      <w:r>
        <w:t xml:space="preserve"> indicate that binding is primarily localized to discrete peaks in those cell lines. However, it is unclear to what degree that binding pattern extends to </w:t>
      </w:r>
      <w:ins w:id="60" w:author="Albert Courey" w:date="2015-11-16T14:59:00Z">
        <w:r w:rsidR="000935F4">
          <w:t xml:space="preserve">developing </w:t>
        </w:r>
      </w:ins>
      <w:r>
        <w:t xml:space="preserve">embryos. Genome-wide analysis of binding patterns in embryos presented in this thesis has enabled </w:t>
      </w:r>
      <w:r w:rsidR="00A9490B">
        <w:t>us to</w:t>
      </w:r>
      <w:r>
        <w:t xml:space="preserve"> thoroughly investigate the requirement for spreading in Gro-mediated repression.</w:t>
      </w:r>
      <w:r w:rsidR="00A45A2F">
        <w:t xml:space="preserve"> We find tha</w:t>
      </w:r>
      <w:r w:rsidR="002E790E">
        <w:t>t</w:t>
      </w:r>
      <w:r w:rsidR="00DD49C1">
        <w:t xml:space="preserve"> while Groucho is capable of spreading over long regions of chromatin,</w:t>
      </w:r>
      <w:r w:rsidR="002E790E">
        <w:t xml:space="preserve"> this spreading appears to be an uncommon </w:t>
      </w:r>
      <w:r w:rsidR="00DD49C1">
        <w:t xml:space="preserve">feature of repression, with the majority of Groucho binding occurring in discreet peaks </w:t>
      </w:r>
      <w:r w:rsidR="002E790E">
        <w:t xml:space="preserve">characteristic of </w:t>
      </w:r>
      <w:r w:rsidR="00DD49C1">
        <w:t xml:space="preserve">association with site-specific transcription factors. However, these discrete peaks often cluster over longer stretches of chromatin, </w:t>
      </w:r>
      <w:r w:rsidR="002E790E">
        <w:t xml:space="preserve">potentially </w:t>
      </w:r>
      <w:r w:rsidR="00DD49C1">
        <w:t>indicative</w:t>
      </w:r>
      <w:r w:rsidR="00CA652A">
        <w:t xml:space="preserve"> of looped </w:t>
      </w:r>
      <w:del w:id="61" w:author="Michael Chambers" w:date="2015-11-17T00:34:00Z">
        <w:r w:rsidR="00CA652A" w:rsidDel="000835DE">
          <w:delText xml:space="preserve">interactions, </w:delText>
        </w:r>
      </w:del>
      <w:r w:rsidR="002E790E">
        <w:t xml:space="preserve">or </w:t>
      </w:r>
      <w:r w:rsidR="00CA652A">
        <w:t>a similar topological rearrangement</w:t>
      </w:r>
      <w:del w:id="62" w:author="Michael Chambers" w:date="2015-11-17T00:34:00Z">
        <w:r w:rsidR="00CA652A" w:rsidDel="000835DE">
          <w:delText>,</w:delText>
        </w:r>
      </w:del>
      <w:r w:rsidR="002E790E">
        <w:t xml:space="preserve"> between distant regions of chromatin.</w:t>
      </w:r>
      <w:r w:rsidR="00172568">
        <w:t xml:space="preserve"> </w:t>
      </w:r>
    </w:p>
    <w:p w14:paraId="064A83A5" w14:textId="641812AA" w:rsidR="00D17E0A" w:rsidRDefault="00D17E0A" w:rsidP="00D17E0A">
      <w:pPr>
        <w:spacing w:line="480" w:lineRule="auto"/>
        <w:ind w:firstLine="720"/>
      </w:pPr>
      <w:r>
        <w:t xml:space="preserve">The accurate assignment of a </w:t>
      </w:r>
      <w:r w:rsidR="00CA652A">
        <w:t xml:space="preserve">regulatory region, or even an individual </w:t>
      </w:r>
      <w:r>
        <w:t>binding region detected by ChIP-seq</w:t>
      </w:r>
      <w:r w:rsidR="00CA652A">
        <w:t>,</w:t>
      </w:r>
      <w:r>
        <w:t xml:space="preserve"> to a specific regulatory target (or targets) is a long standing problem in the useful interpretation of ChIP-seq studies </w:t>
      </w:r>
      <w:r w:rsidR="003069E4">
        <w:t>{Sikora-Wohlfeld, 2013 #2377}</w:t>
      </w:r>
      <w:ins w:id="63" w:author="Michael Chambers" w:date="2015-11-17T00:34:00Z">
        <w:r w:rsidR="000835DE">
          <w:t>. Th</w:t>
        </w:r>
      </w:ins>
      <w:del w:id="64" w:author="Michael Chambers" w:date="2015-11-17T00:34:00Z">
        <w:r w:rsidDel="000835DE">
          <w:delText>; th</w:delText>
        </w:r>
      </w:del>
      <w:r>
        <w:t xml:space="preserve">e inaccuracy of association becomes more significant the further a factor binds from its regulatory target, as genomic complexity often makes assignment of enhancer-gene interactions uncertain. A common methodology to address this challenge is to incorporate genome-wide binding data with </w:t>
      </w:r>
      <w:r>
        <w:lastRenderedPageBreak/>
        <w:t xml:space="preserve">transcriptome measurements in systems perturbed for said factor </w:t>
      </w:r>
      <w:r w:rsidR="003069E4">
        <w:t>{Dolinski, 2015 #3045}</w:t>
      </w:r>
      <w:r>
        <w:t xml:space="preserve">. To this end, we have employed RNA-seq to examine the effect of Gro-knockdown and Gro-overexpression on the transcriptome measurements at timepoints matching those used in the ChIP-seq analysis. When combined with the ChIP-seq binding profile data, this has allowed </w:t>
      </w:r>
      <w:r w:rsidR="00CA652A">
        <w:t>the</w:t>
      </w:r>
      <w:r>
        <w:t xml:space="preserve"> </w:t>
      </w:r>
      <w:r w:rsidR="00CA652A">
        <w:t>definition of</w:t>
      </w:r>
      <w:r>
        <w:t xml:space="preserve"> a high-confidence set of Gro target genes </w:t>
      </w:r>
      <w:r w:rsidR="00CA652A">
        <w:t>across developmental stages</w:t>
      </w:r>
      <w:r>
        <w:t xml:space="preserve">, thus enabling </w:t>
      </w:r>
      <w:r w:rsidR="00CA652A">
        <w:t>a more</w:t>
      </w:r>
      <w:r>
        <w:t xml:space="preserve"> thorough characteriz</w:t>
      </w:r>
      <w:r w:rsidR="00CA652A">
        <w:t>ation of</w:t>
      </w:r>
      <w:r>
        <w:t xml:space="preserve"> the role of Gro during early </w:t>
      </w:r>
      <w:r w:rsidR="00CA652A">
        <w:t>development and a significant refinement of the factor’s</w:t>
      </w:r>
      <w:r>
        <w:t xml:space="preserve"> influence on the developmentally-regulated gene network.</w:t>
      </w:r>
      <w:r w:rsidR="009A457A">
        <w:t xml:space="preserve"> The analysis to be presented here shows that</w:t>
      </w:r>
      <w:r w:rsidR="00DD49C1">
        <w:t xml:space="preserve"> Groucho targets are enriched for </w:t>
      </w:r>
      <w:r w:rsidR="00CA652A">
        <w:t xml:space="preserve">numerous </w:t>
      </w:r>
      <w:r w:rsidR="00DD49C1">
        <w:t>transcription factors, confirming its role as a factor</w:t>
      </w:r>
      <w:r w:rsidR="00667FCE">
        <w:t xml:space="preserve"> near the top of the regulatory hierarchy</w:t>
      </w:r>
      <w:r w:rsidR="00DD49C1">
        <w:t xml:space="preserve"> in the establishment of </w:t>
      </w:r>
      <w:r w:rsidR="00997ED9">
        <w:t>developmental</w:t>
      </w:r>
      <w:r w:rsidR="00DD49C1">
        <w:t xml:space="preserve"> fate.</w:t>
      </w:r>
    </w:p>
    <w:p w14:paraId="118F07D8" w14:textId="77777777" w:rsidR="00BC2982" w:rsidRDefault="00BC2982" w:rsidP="00DF7C23">
      <w:pPr>
        <w:spacing w:line="480" w:lineRule="auto"/>
      </w:pPr>
    </w:p>
    <w:p w14:paraId="1509D175" w14:textId="77777777" w:rsidR="000835DE" w:rsidRDefault="000835DE">
      <w:pPr>
        <w:rPr>
          <w:ins w:id="65" w:author="Michael Chambers" w:date="2015-11-17T00:37:00Z"/>
          <w:rFonts w:asciiTheme="majorHAnsi" w:eastAsiaTheme="majorEastAsia" w:hAnsiTheme="majorHAnsi" w:cstheme="majorBidi"/>
          <w:b/>
          <w:bCs/>
          <w:color w:val="4F81BD" w:themeColor="accent1"/>
          <w:sz w:val="32"/>
          <w:szCs w:val="32"/>
        </w:rPr>
      </w:pPr>
      <w:ins w:id="66" w:author="Michael Chambers" w:date="2015-11-17T00:37:00Z">
        <w:r>
          <w:br w:type="page"/>
        </w:r>
      </w:ins>
    </w:p>
    <w:p w14:paraId="21590673" w14:textId="47940828" w:rsidR="00FF5970" w:rsidRPr="0010426B" w:rsidRDefault="00FF5970">
      <w:pPr>
        <w:pStyle w:val="BodyText"/>
        <w:pPrChange w:id="67" w:author="Michael Chambers" w:date="2015-11-17T00:37:00Z">
          <w:pPr>
            <w:pStyle w:val="Heading2"/>
            <w:spacing w:line="480" w:lineRule="auto"/>
          </w:pPr>
        </w:pPrChange>
      </w:pPr>
      <w:r w:rsidRPr="000835DE">
        <w:rPr>
          <w:b/>
          <w:rPrChange w:id="68" w:author="Michael Chambers" w:date="2015-11-17T00:37:00Z">
            <w:rPr>
              <w:b w:val="0"/>
              <w:bCs w:val="0"/>
            </w:rPr>
          </w:rPrChange>
        </w:rPr>
        <w:lastRenderedPageBreak/>
        <w:t>Materials &amp; Methods</w:t>
      </w:r>
    </w:p>
    <w:p w14:paraId="6D34C5D1" w14:textId="4B9FC550" w:rsidR="00675ED8" w:rsidRDefault="00675ED8" w:rsidP="003C0EDF">
      <w:pPr>
        <w:pStyle w:val="ListParagraph"/>
        <w:numPr>
          <w:ilvl w:val="0"/>
          <w:numId w:val="3"/>
        </w:numPr>
        <w:spacing w:line="480" w:lineRule="auto"/>
        <w:ind w:left="360"/>
        <w:rPr>
          <w:i/>
        </w:rPr>
      </w:pPr>
      <w:r>
        <w:rPr>
          <w:i/>
        </w:rPr>
        <w:t xml:space="preserve">Fly </w:t>
      </w:r>
      <w:r w:rsidR="006D5825">
        <w:rPr>
          <w:i/>
        </w:rPr>
        <w:t>strains</w:t>
      </w:r>
    </w:p>
    <w:p w14:paraId="3A52942C" w14:textId="51880A75" w:rsidR="00034394" w:rsidRPr="00F028ED" w:rsidRDefault="00141D2B" w:rsidP="00D67447">
      <w:pPr>
        <w:spacing w:line="480" w:lineRule="auto"/>
        <w:ind w:firstLine="360"/>
      </w:pPr>
      <w:r>
        <w:t xml:space="preserve">Flies were maintained on standard medium at 25˚C. </w:t>
      </w:r>
      <w:r w:rsidR="00ED673B">
        <w:t>UAS-</w:t>
      </w:r>
      <w:r w:rsidR="00ED673B" w:rsidRPr="00D67447">
        <w:rPr>
          <w:i/>
        </w:rPr>
        <w:t>Gro</w:t>
      </w:r>
      <w:r w:rsidR="00ED673B">
        <w:t xml:space="preserve"> and UAS-</w:t>
      </w:r>
      <w:r w:rsidR="00ED673B" w:rsidRPr="00D67447">
        <w:rPr>
          <w:i/>
        </w:rPr>
        <w:t>GroΔGP</w:t>
      </w:r>
      <w:r w:rsidR="00ED673B">
        <w:t xml:space="preserve"> </w:t>
      </w:r>
      <w:r w:rsidR="00CB0087">
        <w:t>transgenic</w:t>
      </w:r>
      <w:r>
        <w:t xml:space="preserve"> flies were described previously {Turki-Judeh, 2012 #2966}. The UAS-Gro</w:t>
      </w:r>
      <w:r w:rsidRPr="00D67447">
        <w:t>ΔGP</w:t>
      </w:r>
      <w:r>
        <w:t xml:space="preserve"> construct contains a deletion of amino acids 134-194, encompassing the GP domain. Embryos for overexpression studies were obtained from staged embryos collected from crosses of UAS-</w:t>
      </w:r>
      <w:r w:rsidRPr="00141D2B">
        <w:rPr>
          <w:i/>
        </w:rPr>
        <w:t xml:space="preserve">Gro </w:t>
      </w:r>
      <w:r>
        <w:t xml:space="preserve">with a maternal driver, </w:t>
      </w:r>
      <w:r w:rsidRPr="00141D2B">
        <w:rPr>
          <w:i/>
        </w:rPr>
        <w:t>Mat-Gal4</w:t>
      </w:r>
      <w:r w:rsidR="00F52206">
        <w:rPr>
          <w:i/>
        </w:rPr>
        <w:t xml:space="preserve"> </w:t>
      </w:r>
      <w:r w:rsidR="00F52206">
        <w:t>{Nie, 2009 #2369}</w:t>
      </w:r>
      <w:r>
        <w:rPr>
          <w:i/>
        </w:rPr>
        <w:t>.</w:t>
      </w:r>
      <w:ins w:id="69" w:author="Michael Chambers" w:date="2015-11-16T16:50:00Z">
        <w:r w:rsidR="00F028ED">
          <w:rPr>
            <w:i/>
          </w:rPr>
          <w:t xml:space="preserve"> </w:t>
        </w:r>
      </w:ins>
      <w:ins w:id="70" w:author="Michael Chambers" w:date="2015-11-16T16:51:00Z">
        <w:r w:rsidR="00CF5BE2">
          <w:t xml:space="preserve">Control embryos for RNA-seq were obtained from crossing </w:t>
        </w:r>
      </w:ins>
      <w:ins w:id="71" w:author="Michael Chambers" w:date="2015-11-16T16:50:00Z">
        <w:r w:rsidR="00CF5BE2">
          <w:rPr>
            <w:i/>
          </w:rPr>
          <w:t>w</w:t>
        </w:r>
        <w:r w:rsidR="00CF5BE2">
          <w:rPr>
            <w:i/>
            <w:vertAlign w:val="superscript"/>
          </w:rPr>
          <w:t xml:space="preserve">1118 </w:t>
        </w:r>
        <w:r w:rsidR="00CF5BE2">
          <w:t xml:space="preserve">flies with this </w:t>
        </w:r>
        <w:r w:rsidR="00CF5BE2">
          <w:rPr>
            <w:i/>
          </w:rPr>
          <w:t xml:space="preserve">Mat-Gal4 </w:t>
        </w:r>
      </w:ins>
      <w:ins w:id="72" w:author="Michael Chambers" w:date="2015-11-16T16:52:00Z">
        <w:r w:rsidR="00CF5BE2">
          <w:t xml:space="preserve">driver. </w:t>
        </w:r>
      </w:ins>
      <w:del w:id="73" w:author="Michael Chambers" w:date="2015-11-16T16:52:00Z">
        <w:r w:rsidR="008C2E38" w:rsidDel="00CF5BE2">
          <w:rPr>
            <w:i/>
          </w:rPr>
          <w:delText xml:space="preserve"> </w:delText>
        </w:r>
      </w:del>
      <w:r w:rsidR="008C2E38">
        <w:t xml:space="preserve">Germ line clones of the </w:t>
      </w:r>
      <w:r w:rsidR="008C2E38">
        <w:rPr>
          <w:i/>
        </w:rPr>
        <w:t xml:space="preserve">gro </w:t>
      </w:r>
      <w:r w:rsidR="008C2E38">
        <w:t>mutant fly allele MB36 (a null allele) were used for Groucho loss-of-function studies</w:t>
      </w:r>
      <w:r>
        <w:t xml:space="preserve"> </w:t>
      </w:r>
      <w:r w:rsidR="008C2E38">
        <w:t>{Jennings, 2007 #2990}.  These lines were generated using the standard dominant female sterile FLP/FRT protocol {Chou, 1996 #3178}.</w:t>
      </w:r>
      <w:ins w:id="74" w:author="Michael Chambers" w:date="2015-11-16T16:49:00Z">
        <w:r w:rsidR="00F028ED">
          <w:t xml:space="preserve"> </w:t>
        </w:r>
      </w:ins>
    </w:p>
    <w:p w14:paraId="460BD640" w14:textId="77777777" w:rsidR="005B57AD" w:rsidRPr="00D67447" w:rsidRDefault="005B57AD" w:rsidP="00D67447">
      <w:pPr>
        <w:spacing w:line="480" w:lineRule="auto"/>
        <w:ind w:firstLine="360"/>
      </w:pPr>
    </w:p>
    <w:p w14:paraId="0CA9FCC3" w14:textId="77777777" w:rsidR="003C0EDF" w:rsidRDefault="003C0EDF" w:rsidP="003C0EDF">
      <w:pPr>
        <w:pStyle w:val="ListParagraph"/>
        <w:numPr>
          <w:ilvl w:val="0"/>
          <w:numId w:val="3"/>
        </w:numPr>
        <w:spacing w:line="480" w:lineRule="auto"/>
        <w:ind w:left="360"/>
        <w:rPr>
          <w:i/>
        </w:rPr>
      </w:pPr>
      <w:r>
        <w:rPr>
          <w:i/>
        </w:rPr>
        <w:t>Groucho chromatin immunoprecipation (ChIP) and sequencing</w:t>
      </w:r>
    </w:p>
    <w:p w14:paraId="4A378342" w14:textId="16A5B905" w:rsidR="00667FCE" w:rsidRPr="00D67447" w:rsidRDefault="00667FCE" w:rsidP="00D67447">
      <w:pPr>
        <w:spacing w:line="480" w:lineRule="auto"/>
        <w:ind w:firstLine="360"/>
      </w:pPr>
      <w:r w:rsidRPr="00D67447">
        <w:t>ChIP was carried out as described previously</w:t>
      </w:r>
      <w:r w:rsidR="00472DFD">
        <w:t xml:space="preserve"> {Bonn, 2012 #3179}.</w:t>
      </w:r>
      <w:r w:rsidRPr="00D67447">
        <w:t xml:space="preserve"> Staged embryos were collected from OregonR population cages and crosslinked with formaldehyde prior to sonication (Diagenode Bioruptor).  Immunoprecipitation was carried out using rabbit polyclonal antibodies raised against the Gro-GP domain GST fusion protein that had been affinity purified against the Halo-tagged GP domain. Libraries for multiplex sequencing were prepared using the Nugen Ovatoin Ultralow System V2 kit (catalog # 0344-32). </w:t>
      </w:r>
    </w:p>
    <w:p w14:paraId="5C5B4B7F" w14:textId="77777777" w:rsidR="00667FCE" w:rsidRPr="00D67447" w:rsidRDefault="00667FCE" w:rsidP="00D67447">
      <w:pPr>
        <w:spacing w:line="480" w:lineRule="auto"/>
        <w:rPr>
          <w:i/>
        </w:rPr>
      </w:pPr>
    </w:p>
    <w:p w14:paraId="70527C49" w14:textId="77777777" w:rsidR="003C0EDF" w:rsidRDefault="003C0EDF" w:rsidP="003C0EDF">
      <w:pPr>
        <w:pStyle w:val="ListParagraph"/>
        <w:numPr>
          <w:ilvl w:val="0"/>
          <w:numId w:val="3"/>
        </w:numPr>
        <w:spacing w:line="480" w:lineRule="auto"/>
        <w:ind w:left="360"/>
        <w:rPr>
          <w:i/>
        </w:rPr>
      </w:pPr>
      <w:r>
        <w:rPr>
          <w:i/>
        </w:rPr>
        <w:t>Groucho ChIP-seq data analysis</w:t>
      </w:r>
    </w:p>
    <w:p w14:paraId="2776E63F" w14:textId="47AD5ECF" w:rsidR="003C0EDF" w:rsidRDefault="003C0EDF" w:rsidP="00D67447">
      <w:pPr>
        <w:pStyle w:val="ListParagraph"/>
        <w:spacing w:line="480" w:lineRule="auto"/>
        <w:ind w:left="0" w:firstLine="360"/>
      </w:pPr>
      <w:r>
        <w:lastRenderedPageBreak/>
        <w:t xml:space="preserve">Multiplexed libraries were sequenced on Illumina HiSeq 2000 sequencing platforms (High Throughput Sequencing Facility, Broad Stem Cell Research Center, UCLA). Reads were demultiplexed via custom scripts. Demultiplexed libraries were filtered for read quality and PCR duplicates. Alignment was performed against the Drosophila melanogaster genome (iGenomes BDGP 5.25 assembly) with Bowtie2 (v2.2.5) using the following parameters: </w:t>
      </w:r>
      <w:r>
        <w:rPr>
          <w:i/>
        </w:rPr>
        <w:t xml:space="preserve">-very-sensitive-local </w:t>
      </w:r>
      <w:r>
        <w:t xml:space="preserve">{Langmead, 2012 #3049}.  Peak calling was performed using MACS2 (v2.1.0) with default parameters {Zhang, 2008 #2203}. Peak visualizations </w:t>
      </w:r>
      <w:ins w:id="75" w:author="Michael Chambers" w:date="2015-11-16T16:20:00Z">
        <w:r w:rsidR="0035018D">
          <w:t xml:space="preserve">were </w:t>
        </w:r>
      </w:ins>
      <w:r>
        <w:t>generated with Integrated Genome Browser (v8.4.2) {Nicol, 2009 #3050}.</w:t>
      </w:r>
      <w:ins w:id="76" w:author="Michael Chambers" w:date="2015-11-16T16:20:00Z">
        <w:r w:rsidR="0035018D">
          <w:t xml:space="preserve"> Peaks present in both replicates were used for further analysis, unless otherwise noted. Overlap with HOT regions, chromatin accessibility data, and additional transcription factors was quantified as a minimum of 1bp overlap between a Gro peak and a feature. Motif enrichment analysis was performed with the MEME-chip software suite {Ma, 2014 #3187}.</w:t>
        </w:r>
      </w:ins>
    </w:p>
    <w:p w14:paraId="39E363E1" w14:textId="77777777" w:rsidR="005B57AD" w:rsidRPr="00C46D6E" w:rsidRDefault="005B57AD" w:rsidP="00D67447">
      <w:pPr>
        <w:pStyle w:val="ListParagraph"/>
        <w:spacing w:line="480" w:lineRule="auto"/>
        <w:ind w:left="0" w:firstLine="360"/>
      </w:pPr>
    </w:p>
    <w:p w14:paraId="176BBDC1" w14:textId="77777777" w:rsidR="003C0EDF" w:rsidRDefault="003C0EDF" w:rsidP="003C0EDF">
      <w:pPr>
        <w:pStyle w:val="ListParagraph"/>
        <w:numPr>
          <w:ilvl w:val="0"/>
          <w:numId w:val="3"/>
        </w:numPr>
        <w:spacing w:line="480" w:lineRule="auto"/>
        <w:ind w:left="360"/>
        <w:rPr>
          <w:i/>
        </w:rPr>
      </w:pPr>
      <w:r>
        <w:rPr>
          <w:i/>
        </w:rPr>
        <w:t>Embryonic RNA isolation and sequencing (RNA-seq)</w:t>
      </w:r>
    </w:p>
    <w:p w14:paraId="1B5B57CD" w14:textId="5C92285E" w:rsidR="003C0EDF" w:rsidRDefault="003C0EDF" w:rsidP="00D67447">
      <w:pPr>
        <w:pStyle w:val="ListParagraph"/>
        <w:spacing w:line="480" w:lineRule="auto"/>
        <w:ind w:left="0" w:firstLine="360"/>
      </w:pPr>
      <w:r>
        <w:t>Staged embryos were manually homogenized in TRIzol reagent (</w:t>
      </w:r>
      <w:del w:id="77" w:author="Michael Chambers" w:date="2015-11-16T16:52:00Z">
        <w:r w:rsidDel="006672A3">
          <w:delText>Life Technologies</w:delText>
        </w:r>
      </w:del>
      <w:ins w:id="78" w:author="Michael Chambers" w:date="2015-11-16T16:52:00Z">
        <w:r w:rsidR="006672A3">
          <w:t>Invitrogen</w:t>
        </w:r>
      </w:ins>
      <w:r>
        <w:t xml:space="preserve">) </w:t>
      </w:r>
      <w:ins w:id="79" w:author="Michael Chambers" w:date="2015-11-16T16:53:00Z">
        <w:r w:rsidR="006672A3">
          <w:t xml:space="preserve">and RNA was extracted </w:t>
        </w:r>
      </w:ins>
      <w:r>
        <w:t xml:space="preserve">according to manufacturer protocols. Purified RNA quality was assessed via Bioanalyzer 2100 (Agilent Technologies). </w:t>
      </w:r>
      <w:ins w:id="80" w:author="Michael Chambers" w:date="2015-11-16T16:53:00Z">
        <w:r w:rsidR="006672A3">
          <w:t xml:space="preserve">Strand-specific </w:t>
        </w:r>
      </w:ins>
      <w:r>
        <w:t>polyA-selected libraries were generated with TruSeq Stranded mRNA Library Prep Kit (Illumina) and sequenced on the Illumina HiSeq 2000 platform.</w:t>
      </w:r>
    </w:p>
    <w:p w14:paraId="6DEEEECC" w14:textId="77777777" w:rsidR="005B57AD" w:rsidRPr="008C0EBB" w:rsidRDefault="005B57AD" w:rsidP="00D67447">
      <w:pPr>
        <w:pStyle w:val="ListParagraph"/>
        <w:spacing w:line="480" w:lineRule="auto"/>
        <w:ind w:left="0" w:firstLine="360"/>
      </w:pPr>
    </w:p>
    <w:p w14:paraId="1A442047" w14:textId="72C496EC" w:rsidR="003C0EDF" w:rsidRDefault="00AF03D9" w:rsidP="003C0EDF">
      <w:pPr>
        <w:pStyle w:val="ListParagraph"/>
        <w:numPr>
          <w:ilvl w:val="0"/>
          <w:numId w:val="3"/>
        </w:numPr>
        <w:spacing w:line="480" w:lineRule="auto"/>
        <w:ind w:left="360"/>
        <w:rPr>
          <w:i/>
        </w:rPr>
      </w:pPr>
      <w:r>
        <w:rPr>
          <w:i/>
        </w:rPr>
        <w:t>Transcriptome (RNA-seq) data preparation and genomic alignment</w:t>
      </w:r>
    </w:p>
    <w:p w14:paraId="0E7F29FA" w14:textId="52047F61" w:rsidR="003A0BE9" w:rsidRDefault="003C0EDF" w:rsidP="00D67447">
      <w:pPr>
        <w:spacing w:line="480" w:lineRule="auto"/>
        <w:ind w:firstLine="360"/>
      </w:pPr>
      <w:r>
        <w:lastRenderedPageBreak/>
        <w:t xml:space="preserve">Reads were demultiplexed via custom scripts. Low quality reads were trimmed and remaining reads were aligned with TopHat2 (v2.0.9) {Kim, 2013 #1817} against the </w:t>
      </w:r>
      <w:r>
        <w:rPr>
          <w:i/>
        </w:rPr>
        <w:t xml:space="preserve">Drosophila melanogaster </w:t>
      </w:r>
      <w:r>
        <w:t xml:space="preserve">genome (iGenomes BDGP 5.25 assembly) with iGenomes gene models as a guide. Gene assignment was performed with HTSeq {IAnders, 2015 #3027}. </w:t>
      </w:r>
    </w:p>
    <w:p w14:paraId="4BFE582A" w14:textId="77777777" w:rsidR="003A0BE9" w:rsidRDefault="003A0BE9" w:rsidP="00D67447">
      <w:pPr>
        <w:spacing w:line="480" w:lineRule="auto"/>
      </w:pPr>
    </w:p>
    <w:p w14:paraId="523D23FF" w14:textId="77777777" w:rsidR="0035018D" w:rsidRDefault="0035018D" w:rsidP="0035018D">
      <w:pPr>
        <w:pStyle w:val="ListParagraph"/>
        <w:numPr>
          <w:ilvl w:val="0"/>
          <w:numId w:val="3"/>
        </w:numPr>
        <w:spacing w:line="480" w:lineRule="auto"/>
        <w:ind w:left="360"/>
        <w:rPr>
          <w:ins w:id="81" w:author="Michael Chambers" w:date="2015-11-16T16:20:00Z"/>
          <w:i/>
        </w:rPr>
      </w:pPr>
      <w:ins w:id="82" w:author="Michael Chambers" w:date="2015-11-16T16:20:00Z">
        <w:r>
          <w:rPr>
            <w:i/>
          </w:rPr>
          <w:t>Gene expression and Groucho target gene identificaiton</w:t>
        </w:r>
      </w:ins>
    </w:p>
    <w:p w14:paraId="0E9AD9E9" w14:textId="77777777" w:rsidR="0035018D" w:rsidRDefault="0035018D" w:rsidP="0035018D">
      <w:pPr>
        <w:pStyle w:val="ListParagraph"/>
        <w:spacing w:line="480" w:lineRule="auto"/>
        <w:ind w:left="0" w:firstLine="360"/>
        <w:rPr>
          <w:ins w:id="83" w:author="Michael Chambers" w:date="2015-11-16T16:20:00Z"/>
        </w:rPr>
      </w:pPr>
      <w:ins w:id="84" w:author="Michael Chambers" w:date="2015-11-16T16:20:00Z">
        <w:r>
          <w:t>Normalized gene expression values and differential expression analysis generated with DESeq2 (v1.8.0) {Love, 2014 #3031}. Genes exhibiting a log</w:t>
        </w:r>
        <w:r>
          <w:rPr>
            <w:vertAlign w:val="subscript"/>
          </w:rPr>
          <w:t>2</w:t>
        </w:r>
        <w:r>
          <w:t>(fold-change) of magnitude 0.5 or later with a multiple-testing corrected p-value of &lt; 0.05 were called as significantly differentially expressed. Genes exhibiting changes in expression in loss- and gain-of-function embryos were identified. For each Gro peak, the nearest or overlapping feature was identified as a potential regulatory target. These two sets were intersected by timepoint to give the high-confidence gene set.</w:t>
        </w:r>
      </w:ins>
    </w:p>
    <w:p w14:paraId="65A6852D" w14:textId="77777777" w:rsidR="0035018D" w:rsidRPr="00AF0A1E" w:rsidRDefault="0035018D" w:rsidP="0035018D">
      <w:pPr>
        <w:pStyle w:val="ListParagraph"/>
        <w:spacing w:line="480" w:lineRule="auto"/>
        <w:ind w:left="0" w:firstLine="360"/>
        <w:rPr>
          <w:ins w:id="85" w:author="Michael Chambers" w:date="2015-11-16T16:20:00Z"/>
        </w:rPr>
      </w:pPr>
      <w:ins w:id="86" w:author="Michael Chambers" w:date="2015-11-16T16:20:00Z">
        <w:r>
          <w:t>Gro occupancy scores were calculated using a modified scoring algorithm published previously by Sandmann et al., 2007. For each gene, a Gro occupancy score was calculated as the sum of the scores of Gro peaks. Scores for each peak were calculated on a per-base level and averaged. For each basepair overlapping the gene, a score of 1 was assigned. For each non-overlapping basepair, the score was calculated by</w:t>
        </w:r>
        <w:r>
          <w:br/>
        </w:r>
        <m:oMathPara>
          <m:oMathParaPr>
            <m:jc m:val="center"/>
          </m:oMathParaPr>
          <m:oMath>
            <m:f>
              <m:fPr>
                <m:ctrlPr>
                  <w:rPr>
                    <w:rFonts w:ascii="Cambria Math" w:hAnsi="Cambria Math"/>
                    <w:i/>
                  </w:rPr>
                </m:ctrlPr>
              </m:fPr>
              <m:num>
                <m:r>
                  <w:rPr>
                    <w:rFonts w:ascii="Cambria Math" w:hAnsi="Cambria Math"/>
                  </w:rPr>
                  <m:t>1</m:t>
                </m:r>
              </m:num>
              <m:den>
                <m:r>
                  <w:rPr>
                    <w:rFonts w:ascii="Cambria Math" w:hAnsi="Cambria Math"/>
                  </w:rPr>
                  <m:t xml:space="preserve">1+ </m:t>
                </m:r>
                <m:sSup>
                  <m:sSupPr>
                    <m:ctrlPr>
                      <w:rPr>
                        <w:rFonts w:ascii="Cambria Math" w:hAnsi="Cambria Math"/>
                        <w:i/>
                      </w:rPr>
                    </m:ctrlPr>
                  </m:sSupPr>
                  <m:e>
                    <m:r>
                      <w:rPr>
                        <w:rFonts w:ascii="Cambria Math" w:hAnsi="Cambria Math"/>
                      </w:rPr>
                      <m:t>e</m:t>
                    </m:r>
                  </m:e>
                  <m:sup>
                    <m:r>
                      <w:rPr>
                        <w:rFonts w:ascii="Cambria Math" w:hAnsi="Cambria Math"/>
                      </w:rPr>
                      <m:t>0.0005*</m:t>
                    </m:r>
                    <m:d>
                      <m:dPr>
                        <m:ctrlPr>
                          <w:rPr>
                            <w:rFonts w:ascii="Cambria Math" w:hAnsi="Cambria Math"/>
                            <w:i/>
                          </w:rPr>
                        </m:ctrlPr>
                      </m:dPr>
                      <m:e>
                        <m:r>
                          <w:rPr>
                            <w:rFonts w:ascii="Cambria Math" w:hAnsi="Cambria Math"/>
                          </w:rPr>
                          <m:t>d-15</m:t>
                        </m:r>
                      </m:e>
                    </m:d>
                  </m:sup>
                </m:sSup>
              </m:den>
            </m:f>
          </m:oMath>
        </m:oMathPara>
      </w:ins>
    </w:p>
    <w:p w14:paraId="404FFEC4" w14:textId="77777777" w:rsidR="0035018D" w:rsidRPr="00177C82" w:rsidRDefault="0035018D" w:rsidP="0035018D">
      <w:pPr>
        <w:pStyle w:val="Heading2"/>
        <w:spacing w:line="480" w:lineRule="auto"/>
        <w:rPr>
          <w:ins w:id="87" w:author="Michael Chambers" w:date="2015-11-16T16:20:00Z"/>
          <w:b w:val="0"/>
          <w:bCs w:val="0"/>
        </w:rPr>
      </w:pPr>
      <w:ins w:id="88" w:author="Michael Chambers" w:date="2015-11-16T16:20:00Z">
        <w:r>
          <w:rPr>
            <w:rFonts w:asciiTheme="minorHAnsi" w:eastAsiaTheme="minorEastAsia" w:hAnsiTheme="minorHAnsi" w:cstheme="minorBidi"/>
            <w:b w:val="0"/>
            <w:bCs w:val="0"/>
            <w:color w:val="auto"/>
            <w:sz w:val="24"/>
            <w:szCs w:val="24"/>
          </w:rPr>
          <w:lastRenderedPageBreak/>
          <w:t xml:space="preserve">where </w:t>
        </w:r>
        <w:r>
          <w:rPr>
            <w:rFonts w:asciiTheme="minorHAnsi" w:eastAsiaTheme="minorEastAsia" w:hAnsiTheme="minorHAnsi" w:cstheme="minorBidi"/>
            <w:b w:val="0"/>
            <w:bCs w:val="0"/>
            <w:i/>
            <w:color w:val="auto"/>
            <w:sz w:val="24"/>
            <w:szCs w:val="24"/>
          </w:rPr>
          <w:t xml:space="preserve">d </w:t>
        </w:r>
        <w:r>
          <w:rPr>
            <w:rFonts w:asciiTheme="minorHAnsi" w:eastAsiaTheme="minorEastAsia" w:hAnsiTheme="minorHAnsi" w:cstheme="minorBidi"/>
            <w:b w:val="0"/>
            <w:bCs w:val="0"/>
            <w:color w:val="auto"/>
            <w:sz w:val="24"/>
            <w:szCs w:val="24"/>
          </w:rPr>
          <w:t xml:space="preserve">is the distance between the basepair and the nearest end of the gene. </w:t>
        </w:r>
      </w:ins>
    </w:p>
    <w:p w14:paraId="261A0989" w14:textId="77777777" w:rsidR="000835DE" w:rsidRDefault="000835DE">
      <w:pPr>
        <w:rPr>
          <w:ins w:id="89" w:author="Michael Chambers" w:date="2015-11-17T00:37:00Z"/>
          <w:rFonts w:asciiTheme="majorHAnsi" w:eastAsiaTheme="majorEastAsia" w:hAnsiTheme="majorHAnsi" w:cstheme="majorBidi"/>
          <w:b/>
          <w:bCs/>
          <w:i/>
          <w:color w:val="4F81BD" w:themeColor="accent1"/>
          <w:sz w:val="32"/>
          <w:szCs w:val="32"/>
        </w:rPr>
      </w:pPr>
      <w:ins w:id="90" w:author="Michael Chambers" w:date="2015-11-17T00:37:00Z">
        <w:r>
          <w:rPr>
            <w:i/>
          </w:rPr>
          <w:br w:type="page"/>
        </w:r>
      </w:ins>
    </w:p>
    <w:p w14:paraId="77891EBE" w14:textId="34B530B3" w:rsidR="003A0BE9" w:rsidRPr="000835DE" w:rsidDel="0035018D" w:rsidRDefault="003A0BE9">
      <w:pPr>
        <w:pStyle w:val="BodyText"/>
        <w:rPr>
          <w:del w:id="91" w:author="Michael Chambers" w:date="2015-11-16T16:20:00Z"/>
          <w:b/>
          <w:rPrChange w:id="92" w:author="Michael Chambers" w:date="2015-11-17T00:38:00Z">
            <w:rPr>
              <w:del w:id="93" w:author="Michael Chambers" w:date="2015-11-16T16:20:00Z"/>
            </w:rPr>
          </w:rPrChange>
        </w:rPr>
        <w:pPrChange w:id="94" w:author="Michael Chambers" w:date="2015-11-17T00:37:00Z">
          <w:pPr>
            <w:pStyle w:val="ListParagraph"/>
            <w:numPr>
              <w:numId w:val="3"/>
            </w:numPr>
            <w:spacing w:line="480" w:lineRule="auto"/>
            <w:ind w:left="360" w:hanging="360"/>
          </w:pPr>
        </w:pPrChange>
      </w:pPr>
      <w:del w:id="95" w:author="Michael Chambers" w:date="2015-11-16T16:20:00Z">
        <w:r w:rsidRPr="000835DE" w:rsidDel="0035018D">
          <w:rPr>
            <w:b/>
            <w:rPrChange w:id="96" w:author="Michael Chambers" w:date="2015-11-17T00:38:00Z">
              <w:rPr/>
            </w:rPrChange>
          </w:rPr>
          <w:lastRenderedPageBreak/>
          <w:delText>High-confidence Groucho targets</w:delText>
        </w:r>
      </w:del>
    </w:p>
    <w:p w14:paraId="1197985D" w14:textId="698C9BAD" w:rsidR="00AF03D9" w:rsidRPr="000835DE" w:rsidDel="0035018D" w:rsidRDefault="00AF03D9">
      <w:pPr>
        <w:pStyle w:val="BodyText"/>
        <w:rPr>
          <w:del w:id="97" w:author="Michael Chambers" w:date="2015-11-16T16:20:00Z"/>
          <w:b/>
          <w:rPrChange w:id="98" w:author="Michael Chambers" w:date="2015-11-17T00:38:00Z">
            <w:rPr>
              <w:del w:id="99" w:author="Michael Chambers" w:date="2015-11-16T16:20:00Z"/>
            </w:rPr>
          </w:rPrChange>
        </w:rPr>
        <w:pPrChange w:id="100" w:author="Michael Chambers" w:date="2015-11-17T00:37:00Z">
          <w:pPr>
            <w:spacing w:line="480" w:lineRule="auto"/>
            <w:ind w:firstLine="360"/>
          </w:pPr>
        </w:pPrChange>
      </w:pPr>
      <w:del w:id="101" w:author="Michael Chambers" w:date="2015-11-16T16:20:00Z">
        <w:r w:rsidRPr="000835DE" w:rsidDel="0035018D">
          <w:rPr>
            <w:b/>
            <w:rPrChange w:id="102" w:author="Michael Chambers" w:date="2015-11-17T00:38:00Z">
              <w:rPr/>
            </w:rPrChange>
          </w:rPr>
          <w:delText>Differential expression analysis was performed with DESeq2 (v1.8.0) {Love, 2014 #3031}.</w:delText>
        </w:r>
      </w:del>
    </w:p>
    <w:p w14:paraId="1BC223F3" w14:textId="7165FD7A" w:rsidR="00DF7C23" w:rsidRPr="0010426B" w:rsidRDefault="00FF5970">
      <w:pPr>
        <w:pStyle w:val="BodyText"/>
        <w:pPrChange w:id="103" w:author="Michael Chambers" w:date="2015-11-17T00:37:00Z">
          <w:pPr>
            <w:pStyle w:val="Heading2"/>
            <w:spacing w:line="480" w:lineRule="auto"/>
          </w:pPr>
        </w:pPrChange>
      </w:pPr>
      <w:r w:rsidRPr="000835DE">
        <w:rPr>
          <w:b/>
          <w:rPrChange w:id="104" w:author="Michael Chambers" w:date="2015-11-17T00:38:00Z">
            <w:rPr>
              <w:b w:val="0"/>
              <w:bCs w:val="0"/>
            </w:rPr>
          </w:rPrChange>
        </w:rPr>
        <w:t>Results</w:t>
      </w:r>
    </w:p>
    <w:p w14:paraId="1F932FF8" w14:textId="7BFD6848" w:rsidR="00A1068B" w:rsidDel="000835DE" w:rsidRDefault="00A1068B" w:rsidP="00DF7C23">
      <w:pPr>
        <w:spacing w:line="480" w:lineRule="auto"/>
        <w:rPr>
          <w:del w:id="105" w:author="Albert Courey" w:date="2015-11-16T15:00:00Z"/>
          <w:i/>
        </w:rPr>
      </w:pPr>
    </w:p>
    <w:p w14:paraId="4FECA3B0" w14:textId="77777777" w:rsidR="000835DE" w:rsidRDefault="000835DE" w:rsidP="00DF7C23">
      <w:pPr>
        <w:spacing w:line="480" w:lineRule="auto"/>
        <w:rPr>
          <w:ins w:id="106" w:author="Michael Chambers" w:date="2015-11-17T00:38:00Z"/>
          <w:i/>
        </w:rPr>
      </w:pPr>
    </w:p>
    <w:p w14:paraId="00478F97" w14:textId="77FC480E" w:rsidR="00C91541" w:rsidRDefault="00DF7C23" w:rsidP="00DF7C23">
      <w:pPr>
        <w:spacing w:line="480" w:lineRule="auto"/>
        <w:rPr>
          <w:i/>
        </w:rPr>
      </w:pPr>
      <w:r>
        <w:rPr>
          <w:i/>
        </w:rPr>
        <w:t xml:space="preserve">Groucho </w:t>
      </w:r>
      <w:r w:rsidR="00A25B2F">
        <w:rPr>
          <w:i/>
        </w:rPr>
        <w:t xml:space="preserve">is </w:t>
      </w:r>
      <w:r w:rsidR="0091233D">
        <w:rPr>
          <w:i/>
        </w:rPr>
        <w:t>dynamically recruited to thousands of sites</w:t>
      </w:r>
      <w:del w:id="107" w:author="Michael Chambers" w:date="2015-11-16T16:54:00Z">
        <w:r w:rsidR="0091233D" w:rsidDel="006672A3">
          <w:rPr>
            <w:i/>
          </w:rPr>
          <w:delText xml:space="preserve"> </w:delText>
        </w:r>
      </w:del>
      <w:r w:rsidR="00AC2836">
        <w:rPr>
          <w:i/>
        </w:rPr>
        <w:t xml:space="preserve"> </w:t>
      </w:r>
      <w:r w:rsidR="00A25B2F">
        <w:rPr>
          <w:i/>
        </w:rPr>
        <w:t xml:space="preserve">throughout </w:t>
      </w:r>
      <w:r w:rsidR="0091233D">
        <w:rPr>
          <w:i/>
        </w:rPr>
        <w:t>embryonic development</w:t>
      </w:r>
    </w:p>
    <w:p w14:paraId="1086D612" w14:textId="2F1A07EF" w:rsidR="008160BB" w:rsidRDefault="008160BB" w:rsidP="008160BB">
      <w:pPr>
        <w:spacing w:line="480" w:lineRule="auto"/>
        <w:ind w:firstLine="720"/>
      </w:pPr>
      <w:r>
        <w:t xml:space="preserve">The </w:t>
      </w:r>
      <w:r w:rsidR="00A45A2F">
        <w:t xml:space="preserve">time windows </w:t>
      </w:r>
      <w:r>
        <w:t xml:space="preserve">used for the analysis were chosen to overlap significant events in embryonic development that have known Groucho interactions. The first </w:t>
      </w:r>
      <w:r w:rsidR="00A45A2F">
        <w:t xml:space="preserve">window </w:t>
      </w:r>
      <w:r>
        <w:t>(</w:t>
      </w:r>
      <w:r w:rsidR="00A45A2F">
        <w:t xml:space="preserve">timepoint 1: </w:t>
      </w:r>
      <w:r>
        <w:t>1.5 – 4 hours post</w:t>
      </w:r>
      <w:r w:rsidR="00A45A2F">
        <w:t>-</w:t>
      </w:r>
      <w:r w:rsidR="00CA7E4A">
        <w:t>fertilization</w:t>
      </w:r>
      <w:r>
        <w:t xml:space="preserve">) encompasses formation of the syncytial blastoderm and subsequent cellularization. It is during this stage that the expression patterns of the pair-rule and segment polarity genes </w:t>
      </w:r>
      <w:r w:rsidR="00CA7E4A">
        <w:t>(including engrailed, a Groucho-</w:t>
      </w:r>
      <w:r>
        <w:t>interacting TF) are established</w:t>
      </w:r>
      <w:r w:rsidR="00CA7E4A">
        <w:t xml:space="preserve">, a defining step in anterior-posterior patterning. Specification of presumptive germ layers along the dorsal-ventral axis occurs during this stage, primarily guided by the activity of Dorsal in conjunction with Groucho.  </w:t>
      </w:r>
      <w:r>
        <w:t xml:space="preserve">The second </w:t>
      </w:r>
      <w:r w:rsidR="00A45A2F">
        <w:t xml:space="preserve">window </w:t>
      </w:r>
      <w:r>
        <w:t>(</w:t>
      </w:r>
      <w:r w:rsidR="00A45A2F">
        <w:t xml:space="preserve">timepoint 2: </w:t>
      </w:r>
      <w:r>
        <w:t>4 – 6.5 hours</w:t>
      </w:r>
      <w:r w:rsidR="00A45A2F">
        <w:t xml:space="preserve"> post-fertilization</w:t>
      </w:r>
      <w:r>
        <w:t>) encompasses the growth and segmentation of the germ band, including the formation of neuroblasts</w:t>
      </w:r>
      <w:r w:rsidR="00CD348D">
        <w:t>, a crucial early step in the onset of neurogenesis</w:t>
      </w:r>
      <w:r>
        <w:t>.</w:t>
      </w:r>
      <w:r w:rsidR="00A45A2F">
        <w:t xml:space="preserve"> The third window</w:t>
      </w:r>
      <w:r>
        <w:t xml:space="preserve"> </w:t>
      </w:r>
      <w:r w:rsidR="00A45A2F">
        <w:t>(t</w:t>
      </w:r>
      <w:r>
        <w:t>imepoint 3</w:t>
      </w:r>
      <w:r w:rsidR="00A45A2F">
        <w:t xml:space="preserve">: </w:t>
      </w:r>
      <w:r>
        <w:t>6.5 – 9 hours</w:t>
      </w:r>
      <w:r w:rsidR="00A45A2F">
        <w:t xml:space="preserve"> post-fertilization</w:t>
      </w:r>
      <w:r>
        <w:t>) encompasses retraction of the germ band and fusion of the anterior and posterior midgut.</w:t>
      </w:r>
    </w:p>
    <w:p w14:paraId="05AE761E" w14:textId="6E840A58" w:rsidR="009A457A" w:rsidRDefault="008160BB" w:rsidP="008160BB">
      <w:pPr>
        <w:spacing w:line="480" w:lineRule="auto"/>
        <w:ind w:firstLine="720"/>
      </w:pPr>
      <w:r>
        <w:t>ChIP-seq was performed in duplicate on fly embryos representing each time point</w:t>
      </w:r>
      <w:r w:rsidR="00D17D1A">
        <w:t xml:space="preserve"> using an extensively validated</w:t>
      </w:r>
      <w:r>
        <w:t xml:space="preserve"> affinity purified </w:t>
      </w:r>
      <w:r w:rsidR="00A45A2F">
        <w:t xml:space="preserve">polyclonal </w:t>
      </w:r>
      <w:r>
        <w:t>antibody raised against the Gro GP domain</w:t>
      </w:r>
      <w:r w:rsidR="00405377">
        <w:t>. Sequencing libraries were sequenced to a depth that provided at minimum 5</w:t>
      </w:r>
      <w:r w:rsidR="00A45A2F">
        <w:t xml:space="preserve"> million</w:t>
      </w:r>
      <w:r w:rsidR="00405377">
        <w:t xml:space="preserve"> uniquely mappable reads, far in excess of the minimum recommended by modENCODE C</w:t>
      </w:r>
      <w:r w:rsidR="003A1A0C">
        <w:t>hIP-seq best-practices (Fig. 2-1</w:t>
      </w:r>
      <w:r w:rsidR="00405377">
        <w:t xml:space="preserve">A) </w:t>
      </w:r>
      <w:r w:rsidR="003069E4">
        <w:lastRenderedPageBreak/>
        <w:t>{Landt, 2012 #308}</w:t>
      </w:r>
      <w:r w:rsidR="00405377">
        <w:t>. Replicates exhibited high reproducibility in terms of both read density an</w:t>
      </w:r>
      <w:r w:rsidR="004207B2">
        <w:t>d resulting peak model (Fig. 2-1</w:t>
      </w:r>
      <w:r w:rsidR="00405377">
        <w:t xml:space="preserve">B, left and right, respectively). </w:t>
      </w:r>
    </w:p>
    <w:p w14:paraId="35392F92" w14:textId="1D24A363" w:rsidR="008160BB" w:rsidRDefault="008160BB" w:rsidP="008160BB">
      <w:pPr>
        <w:spacing w:line="480" w:lineRule="auto"/>
        <w:ind w:firstLine="720"/>
      </w:pPr>
      <w:r>
        <w:t xml:space="preserve">The high degree of correlation between our </w:t>
      </w:r>
      <w:r w:rsidR="00C91541">
        <w:t>ChIP-seq data set</w:t>
      </w:r>
      <w:r w:rsidR="009A457A">
        <w:t>s</w:t>
      </w:r>
      <w:r w:rsidR="00C91541">
        <w:t xml:space="preserve"> and ChIP-chip</w:t>
      </w:r>
      <w:r>
        <w:t xml:space="preserve"> data set</w:t>
      </w:r>
      <w:r w:rsidR="009A457A">
        <w:t>s</w:t>
      </w:r>
      <w:r>
        <w:t xml:space="preserve"> obtained from 0-12 hour embryos</w:t>
      </w:r>
      <w:r w:rsidR="00A45A2F">
        <w:t xml:space="preserve"> </w:t>
      </w:r>
      <w:r w:rsidR="003069E4">
        <w:t>{Negre, 2011 #3035}</w:t>
      </w:r>
      <w:r w:rsidR="00BE7AAB">
        <w:t xml:space="preserve"> </w:t>
      </w:r>
      <w:r>
        <w:t>using completely independent antibodies also validates our ChIP-seq data</w:t>
      </w:r>
      <w:r w:rsidR="00927C5A">
        <w:t xml:space="preserve"> (Fig. </w:t>
      </w:r>
      <w:r w:rsidR="005B535B">
        <w:t>2-2</w:t>
      </w:r>
      <w:r w:rsidR="00D96C76">
        <w:t>A</w:t>
      </w:r>
      <w:r w:rsidR="002509E0">
        <w:t>)</w:t>
      </w:r>
      <w:r>
        <w:t>.</w:t>
      </w:r>
      <w:r w:rsidR="001E45E1">
        <w:t xml:space="preserve"> The modENCODE Groucho peaks were </w:t>
      </w:r>
      <w:r w:rsidR="00CD348D">
        <w:t>generated</w:t>
      </w:r>
      <w:r w:rsidR="001E45E1">
        <w:t xml:space="preserve"> from 0 – 12 </w:t>
      </w:r>
      <w:r w:rsidR="008428ED">
        <w:t xml:space="preserve">hour embryos and so </w:t>
      </w:r>
      <w:r w:rsidR="009A457A">
        <w:t xml:space="preserve">should </w:t>
      </w:r>
      <w:r w:rsidR="008428ED">
        <w:t>represent</w:t>
      </w:r>
      <w:r w:rsidR="001E45E1">
        <w:t xml:space="preserve"> a time-averaged superset of our data. </w:t>
      </w:r>
      <w:r w:rsidR="00E047A0">
        <w:t xml:space="preserve">Collectively the ChIP-seq peaks from our three data sets </w:t>
      </w:r>
      <w:r w:rsidR="00B73A2C">
        <w:t>identified 79%</w:t>
      </w:r>
      <w:r w:rsidR="00E047A0">
        <w:t xml:space="preserve"> of the modE</w:t>
      </w:r>
      <w:r w:rsidR="00B73A2C">
        <w:t>NCODE</w:t>
      </w:r>
      <w:r w:rsidR="00E047A0">
        <w:t xml:space="preserve"> ChIP-chip peaks. </w:t>
      </w:r>
      <w:r w:rsidR="00B73A2C">
        <w:t xml:space="preserve">An additional 81% of our identified Gro binding sites are novel and are not represented in the data generated by the modENCODE consortium. </w:t>
      </w:r>
      <w:r w:rsidR="00E047A0">
        <w:t>C</w:t>
      </w:r>
      <w:r w:rsidR="00E81819">
        <w:t xml:space="preserve">omparison </w:t>
      </w:r>
      <w:r w:rsidR="00E047A0">
        <w:t xml:space="preserve">of our ChIP-seq data with </w:t>
      </w:r>
      <w:r w:rsidR="00E81819">
        <w:t>modENCODE Groucho ChIP-chip data generated from white pre-pupae</w:t>
      </w:r>
      <w:r w:rsidR="00D17D1A">
        <w:t xml:space="preserve"> </w:t>
      </w:r>
      <w:del w:id="108" w:author="Michael Chambers" w:date="2015-11-17T00:39:00Z">
        <w:r w:rsidR="00E81819" w:rsidDel="008F783F">
          <w:delText xml:space="preserve"> </w:delText>
        </w:r>
      </w:del>
      <w:r w:rsidR="00E047A0">
        <w:t xml:space="preserve">also shows a significant overlap </w:t>
      </w:r>
      <w:r w:rsidR="00704DC2">
        <w:t>(Fig. 2-</w:t>
      </w:r>
      <w:r w:rsidR="00D96C76">
        <w:t>2B</w:t>
      </w:r>
      <w:r w:rsidR="00E81819">
        <w:t xml:space="preserve">). </w:t>
      </w:r>
      <w:r w:rsidR="00AC5718">
        <w:t>A</w:t>
      </w:r>
      <w:r w:rsidR="00E81819">
        <w:t xml:space="preserve"> large fraction of </w:t>
      </w:r>
      <w:r w:rsidR="00E047A0">
        <w:t xml:space="preserve">embryonic and pre-pupal </w:t>
      </w:r>
      <w:r w:rsidR="00E81819">
        <w:t>binding sites</w:t>
      </w:r>
      <w:r w:rsidR="00E047A0">
        <w:t xml:space="preserve"> are </w:t>
      </w:r>
      <w:r w:rsidR="00C566CB">
        <w:t>unique to each stage</w:t>
      </w:r>
      <w:r w:rsidR="00CD348D">
        <w:t xml:space="preserve">, consistent with the distinct roles of Groucho-mediated repression </w:t>
      </w:r>
      <w:r w:rsidR="00AC5718">
        <w:t xml:space="preserve">during pupal </w:t>
      </w:r>
      <w:r w:rsidR="00CC7BBD">
        <w:t>development</w:t>
      </w:r>
      <w:r w:rsidR="00AC5718">
        <w:t xml:space="preserve"> {de Celis, 1995 #3171}</w:t>
      </w:r>
      <w:r w:rsidR="00E81819">
        <w:t>.</w:t>
      </w:r>
      <w:r w:rsidR="004C2BF8">
        <w:t xml:space="preserve"> Approximately a third of embryonic peaks are retained </w:t>
      </w:r>
      <w:r w:rsidR="00E36425">
        <w:t>to some extent</w:t>
      </w:r>
      <w:r w:rsidR="004C2BF8">
        <w:t xml:space="preserve"> in this later stage, indicating Gro may be utilized in the regulation of a subset of common genes throughout multiple developmental stages.</w:t>
      </w:r>
    </w:p>
    <w:p w14:paraId="57A82F30" w14:textId="788DEA28" w:rsidR="00DB11F5" w:rsidRDefault="00DF7C23" w:rsidP="00DB11F5">
      <w:pPr>
        <w:spacing w:line="480" w:lineRule="auto"/>
        <w:ind w:firstLine="720"/>
      </w:pPr>
      <w:r>
        <w:t>Peak modeling identified widespread Groucho binding throughout the genome</w:t>
      </w:r>
      <w:r w:rsidR="00A002D8">
        <w:t>; peaks with overlapping regions between replicates were chosen for further analysis</w:t>
      </w:r>
      <w:r w:rsidR="00CD348D">
        <w:t xml:space="preserve">, as they represent a </w:t>
      </w:r>
      <w:r w:rsidR="007A1216">
        <w:t>higher confidence</w:t>
      </w:r>
      <w:r w:rsidR="00CD348D">
        <w:t xml:space="preserve"> subset of all identified peaks</w:t>
      </w:r>
      <w:r w:rsidR="00A002D8">
        <w:t xml:space="preserve"> </w:t>
      </w:r>
      <w:r w:rsidR="00704DC2">
        <w:t>(Fig. 2-</w:t>
      </w:r>
      <w:r w:rsidR="00CB135D">
        <w:t>3A</w:t>
      </w:r>
      <w:r w:rsidR="00A002D8">
        <w:t>)</w:t>
      </w:r>
      <w:ins w:id="109" w:author="Michael Chambers" w:date="2015-11-17T00:40:00Z">
        <w:r w:rsidR="008F783F">
          <w:t>, and p</w:t>
        </w:r>
      </w:ins>
      <w:del w:id="110" w:author="Michael Chambers" w:date="2015-11-17T00:40:00Z">
        <w:r w:rsidR="00A002D8" w:rsidDel="008F783F">
          <w:delText>.</w:delText>
        </w:r>
        <w:r w:rsidR="002639E8" w:rsidDel="008F783F">
          <w:delText xml:space="preserve"> P</w:delText>
        </w:r>
      </w:del>
      <w:r w:rsidR="002639E8">
        <w:t>eaks overlapping input peaks were removed, as they are assu</w:t>
      </w:r>
      <w:r w:rsidR="0099674D">
        <w:t>med to arise from erroneous read alignment</w:t>
      </w:r>
      <w:r w:rsidR="00AB3BD0">
        <w:t xml:space="preserve"> due to abundant or repetitive sequences</w:t>
      </w:r>
      <w:r w:rsidR="0099674D">
        <w:t>.</w:t>
      </w:r>
      <w:r w:rsidR="00A002D8">
        <w:t xml:space="preserve"> Groucho recruitment sites </w:t>
      </w:r>
      <w:r w:rsidR="00AB3BD0">
        <w:t xml:space="preserve">are </w:t>
      </w:r>
      <w:r w:rsidR="00A002D8">
        <w:t>most numerous during the central timepoint</w:t>
      </w:r>
      <w:r w:rsidR="004D243C">
        <w:t xml:space="preserve"> analyzed</w:t>
      </w:r>
      <w:r w:rsidR="00A002D8">
        <w:t xml:space="preserve"> </w:t>
      </w:r>
      <w:r>
        <w:t>(5</w:t>
      </w:r>
      <w:r w:rsidR="004D243C">
        <w:t>,</w:t>
      </w:r>
      <w:r>
        <w:t xml:space="preserve">246 </w:t>
      </w:r>
      <w:del w:id="111" w:author="Michael Chambers" w:date="2015-11-17T00:40:00Z">
        <w:r w:rsidDel="008F783F">
          <w:lastRenderedPageBreak/>
          <w:delText xml:space="preserve">non-overlapping </w:delText>
        </w:r>
      </w:del>
      <w:r>
        <w:t>binding sites)</w:t>
      </w:r>
      <w:r w:rsidR="004D243C">
        <w:t>,</w:t>
      </w:r>
      <w:r>
        <w:t xml:space="preserve"> compared to the early (1</w:t>
      </w:r>
      <w:r w:rsidR="004D243C">
        <w:t>,</w:t>
      </w:r>
      <w:r>
        <w:t>358) and late (4</w:t>
      </w:r>
      <w:r w:rsidR="004D243C">
        <w:t>,</w:t>
      </w:r>
      <w:r>
        <w:t xml:space="preserve">232) stages. </w:t>
      </w:r>
      <w:r w:rsidR="004D243C">
        <w:t>We detected 5,829 unique binding sites in total</w:t>
      </w:r>
      <w:r>
        <w:t>, with 5</w:t>
      </w:r>
      <w:r w:rsidR="00D155A5">
        <w:t xml:space="preserve">35 sites </w:t>
      </w:r>
      <w:r w:rsidR="001029DD">
        <w:t>recruiting</w:t>
      </w:r>
      <w:r w:rsidR="00CD348D">
        <w:t xml:space="preserve"> Groucho across</w:t>
      </w:r>
      <w:r w:rsidR="00D155A5">
        <w:t xml:space="preserve"> all timepoints</w:t>
      </w:r>
      <w:r w:rsidR="00D863C5">
        <w:t xml:space="preserve">, and therefore potentially participating in Grouch-mediated repression in at least one cell type or tissue throughout </w:t>
      </w:r>
      <w:r w:rsidR="001029DD">
        <w:t>the developmental timeframe analyzed</w:t>
      </w:r>
      <w:r w:rsidR="00704DC2">
        <w:t xml:space="preserve"> (Fig 2-</w:t>
      </w:r>
      <w:r w:rsidR="00CB135D">
        <w:t>3B)</w:t>
      </w:r>
      <w:r w:rsidR="00D863C5">
        <w:t>.</w:t>
      </w:r>
    </w:p>
    <w:p w14:paraId="40C26B29" w14:textId="688F9033" w:rsidR="009844A5" w:rsidRDefault="00DB11F5" w:rsidP="00DB11F5">
      <w:pPr>
        <w:spacing w:line="480" w:lineRule="auto"/>
      </w:pPr>
      <w:r>
        <w:tab/>
      </w:r>
      <w:r w:rsidR="00907157">
        <w:t xml:space="preserve">Groucho occupancy </w:t>
      </w:r>
      <w:r w:rsidR="005726D7">
        <w:t>is</w:t>
      </w:r>
      <w:r w:rsidR="00907157">
        <w:t xml:space="preserve"> </w:t>
      </w:r>
      <w:r w:rsidR="00F227AE">
        <w:t xml:space="preserve">highly dynamic and reversible. Approximately </w:t>
      </w:r>
      <w:r w:rsidR="00D35580">
        <w:t>75</w:t>
      </w:r>
      <w:r w:rsidR="00F227AE">
        <w:t>% of all Groucho binding sites are unique to a single timepoint. The majority of the sites established during time</w:t>
      </w:r>
      <w:r w:rsidR="00D35580">
        <w:t xml:space="preserve"> window</w:t>
      </w:r>
      <w:r w:rsidR="00F227AE">
        <w:t xml:space="preserve"> 1 </w:t>
      </w:r>
      <w:r w:rsidR="00CC067C">
        <w:t>that persist into time</w:t>
      </w:r>
      <w:r w:rsidR="00D35580">
        <w:t xml:space="preserve"> window</w:t>
      </w:r>
      <w:r w:rsidR="00CC067C">
        <w:t xml:space="preserve"> 2 continue to persist into timepoint 3, indicating that </w:t>
      </w:r>
      <w:r w:rsidR="005726D7">
        <w:t>some Groucho binding sites are utilized throughout ear</w:t>
      </w:r>
      <w:r w:rsidR="003546C5">
        <w:t>ly development. Interestingly,</w:t>
      </w:r>
      <w:del w:id="112" w:author="Michael Chambers" w:date="2015-11-17T00:41:00Z">
        <w:r w:rsidR="003546C5" w:rsidDel="00526AAB">
          <w:delText xml:space="preserve"> </w:delText>
        </w:r>
        <w:r w:rsidR="00CC3933" w:rsidDel="00526AAB">
          <w:delText>a</w:delText>
        </w:r>
      </w:del>
      <w:r w:rsidR="00CC3933">
        <w:t xml:space="preserve"> </w:t>
      </w:r>
      <w:r w:rsidR="003546C5">
        <w:t>few</w:t>
      </w:r>
      <w:r w:rsidR="005726D7">
        <w:t xml:space="preserve"> sites are occupied in only the first and third timepoints, indicating that Groucho occupied sites during the first timepoint tend to either be utilized at all timepoints, or are only utilized very early in development and not utilized again</w:t>
      </w:r>
      <w:r w:rsidR="00CD348D">
        <w:t xml:space="preserve"> in the </w:t>
      </w:r>
      <w:del w:id="113" w:author="Michael Chambers" w:date="2015-11-17T00:41:00Z">
        <w:r w:rsidR="00CD348D" w:rsidDel="00526AAB">
          <w:delText xml:space="preserve">stages </w:delText>
        </w:r>
      </w:del>
      <w:ins w:id="114" w:author="Michael Chambers" w:date="2015-11-17T00:41:00Z">
        <w:r w:rsidR="00526AAB">
          <w:t xml:space="preserve">windows </w:t>
        </w:r>
      </w:ins>
      <w:r w:rsidR="00CD348D">
        <w:t>analyzed</w:t>
      </w:r>
      <w:r w:rsidR="005726D7">
        <w:t>.</w:t>
      </w:r>
    </w:p>
    <w:p w14:paraId="7812365B" w14:textId="06D7C951" w:rsidR="009844A5" w:rsidRDefault="009844A5" w:rsidP="00D67447">
      <w:pPr>
        <w:spacing w:line="480" w:lineRule="auto"/>
        <w:ind w:firstLine="720"/>
      </w:pPr>
      <w:r>
        <w:t xml:space="preserve">Genome-wide analyses of transcription factor binding in the </w:t>
      </w:r>
      <w:r>
        <w:rPr>
          <w:i/>
        </w:rPr>
        <w:t xml:space="preserve">Drosophila </w:t>
      </w:r>
      <w:r>
        <w:t>embryo has revealed thousands of HOT (Highly Occupied Target) regions to which large numbers of unrelated factors bind concurrently {Consortium, 2010 #759}. While the cause and regulatory ramifications of these highly-occupied regions remain to be fully explored, they appear to be widespread</w:t>
      </w:r>
      <w:r w:rsidR="00CC3BFB">
        <w:t xml:space="preserve"> in eukaryotes,</w:t>
      </w:r>
      <w:r>
        <w:t xml:space="preserve"> </w:t>
      </w:r>
      <w:r w:rsidR="00CC3BFB">
        <w:t xml:space="preserve">persistent between cell types and developmental stages, and </w:t>
      </w:r>
      <w:r>
        <w:t xml:space="preserve">are often located in areas of active transcription {Moorman, 2006 #3119}. </w:t>
      </w:r>
      <w:r w:rsidR="00CC3BFB">
        <w:t>Some factors can be recruited to HOT regions independently from their abilit</w:t>
      </w:r>
      <w:ins w:id="115" w:author="Michael Chambers" w:date="2015-11-17T00:41:00Z">
        <w:r w:rsidR="00526AAB">
          <w:t>ies</w:t>
        </w:r>
      </w:ins>
      <w:del w:id="116" w:author="Michael Chambers" w:date="2015-11-17T00:41:00Z">
        <w:r w:rsidR="00CC3BFB" w:rsidDel="00526AAB">
          <w:delText>y</w:delText>
        </w:r>
      </w:del>
      <w:r w:rsidR="00CC3BFB">
        <w:t xml:space="preserve"> to bind and recognize DNA sequence {Li, 2008 #2374}. </w:t>
      </w:r>
      <w:r>
        <w:t xml:space="preserve">Owing to </w:t>
      </w:r>
      <w:r w:rsidR="00CC3BFB">
        <w:t>this</w:t>
      </w:r>
      <w:del w:id="117" w:author="Michael Chambers" w:date="2015-11-17T00:42:00Z">
        <w:r w:rsidR="00CC3BFB" w:rsidDel="00526AAB">
          <w:delText>,</w:delText>
        </w:r>
      </w:del>
      <w:r w:rsidR="00CC3BFB">
        <w:t xml:space="preserve"> and </w:t>
      </w:r>
      <w:r>
        <w:t xml:space="preserve">the </w:t>
      </w:r>
      <w:del w:id="118" w:author="Albert Courey" w:date="2015-11-16T15:04:00Z">
        <w:r w:rsidR="00CC3BFB" w:rsidDel="000935F4">
          <w:delText xml:space="preserve">the </w:delText>
        </w:r>
      </w:del>
      <w:r w:rsidR="00CC3BFB">
        <w:t>large number of Groucho-interacting proteins that either bind DNA direct</w:t>
      </w:r>
      <w:ins w:id="119" w:author="Albert Courey" w:date="2015-11-16T15:04:00Z">
        <w:r w:rsidR="000935F4">
          <w:t>ly</w:t>
        </w:r>
      </w:ins>
      <w:del w:id="120" w:author="Albert Courey" w:date="2015-11-16T15:04:00Z">
        <w:r w:rsidR="00CC3BFB" w:rsidDel="000935F4">
          <w:delText>ory</w:delText>
        </w:r>
      </w:del>
      <w:r w:rsidR="00CC3BFB">
        <w:t xml:space="preserve"> or are otherwise recruited to chromatin</w:t>
      </w:r>
      <w:r>
        <w:t xml:space="preserve">, we expected </w:t>
      </w:r>
      <w:r>
        <w:lastRenderedPageBreak/>
        <w:t>that a significant fraction of Groucho binding sites would lo</w:t>
      </w:r>
      <w:r w:rsidR="008F2C30">
        <w:t>calize to these areas (Fig. 2-4</w:t>
      </w:r>
      <w:r>
        <w:t>). We observe that while the total percentage of Gro</w:t>
      </w:r>
      <w:del w:id="121" w:author="Michael Chambers" w:date="2015-11-17T00:42:00Z">
        <w:r w:rsidDel="00526AAB">
          <w:delText>ucho</w:delText>
        </w:r>
      </w:del>
      <w:r>
        <w:t xml:space="preserve"> regions that overlap a HOT zone is largely invariant between time points, Gr</w:t>
      </w:r>
      <w:ins w:id="122" w:author="Michael Chambers" w:date="2015-11-17T00:42:00Z">
        <w:r w:rsidR="00526AAB">
          <w:t>o</w:t>
        </w:r>
      </w:ins>
      <w:del w:id="123" w:author="Michael Chambers" w:date="2015-11-17T00:42:00Z">
        <w:r w:rsidDel="00526AAB">
          <w:delText>oucho</w:delText>
        </w:r>
      </w:del>
      <w:r>
        <w:t xml:space="preserve"> in the 1.5 – 4 hr embryo preferentially localizes to regions with a higher HOTness (i.e. greater numbers of </w:t>
      </w:r>
      <w:r w:rsidR="00CC3BFB">
        <w:t>occupying</w:t>
      </w:r>
      <w:r>
        <w:t xml:space="preserve"> factors), while 6.5 – 9 hr Groucho</w:t>
      </w:r>
      <w:r w:rsidR="00F53E4E">
        <w:t xml:space="preserve"> binding</w:t>
      </w:r>
      <w:r>
        <w:t xml:space="preserve"> is enriched for overlap with lower HOTness regions.</w:t>
      </w:r>
      <w:r w:rsidR="00CC3BFB">
        <w:t xml:space="preserve"> </w:t>
      </w:r>
    </w:p>
    <w:p w14:paraId="3941EE92" w14:textId="49026D49" w:rsidR="00024935" w:rsidRDefault="003C2CD9" w:rsidP="00D67447">
      <w:pPr>
        <w:spacing w:line="480" w:lineRule="auto"/>
        <w:ind w:firstLine="720"/>
      </w:pPr>
      <w:r>
        <w:t xml:space="preserve">The clearest </w:t>
      </w:r>
      <w:r w:rsidR="00024935">
        <w:t xml:space="preserve">theory on the function of the origin of these HOT regions, supported by </w:t>
      </w:r>
      <w:r w:rsidR="00024935">
        <w:rPr>
          <w:i/>
        </w:rPr>
        <w:t xml:space="preserve">in vivo </w:t>
      </w:r>
      <w:r w:rsidR="00024935">
        <w:t xml:space="preserve">and computational studies, is that many transcription factors are </w:t>
      </w:r>
      <w:r>
        <w:t>maintained</w:t>
      </w:r>
      <w:r w:rsidR="00024935">
        <w:t xml:space="preserve"> at sufficiently high </w:t>
      </w:r>
      <w:r>
        <w:t xml:space="preserve">nuclear </w:t>
      </w:r>
      <w:r w:rsidR="00024935">
        <w:t xml:space="preserve">concentrations </w:t>
      </w:r>
      <w:r>
        <w:t>such that these factors saturate high-affinity binding sites, and as a result also bind to low and intermediate affinity sites in areas of high DNA accessibility {Li, 2008 #2374}</w:t>
      </w:r>
      <w:del w:id="124" w:author="Michael Chambers" w:date="2015-11-17T00:42:00Z">
        <w:r w:rsidDel="00526AAB">
          <w:delText xml:space="preserve"> </w:delText>
        </w:r>
      </w:del>
      <w:r>
        <w:t>{Kaplan, 2011 #3172}</w:t>
      </w:r>
      <w:del w:id="125" w:author="Michael Chambers" w:date="2015-11-17T00:42:00Z">
        <w:r w:rsidDel="00526AAB">
          <w:delText xml:space="preserve"> </w:delText>
        </w:r>
      </w:del>
      <w:r>
        <w:t xml:space="preserve">{Li, 2011 #3173}. </w:t>
      </w:r>
      <w:r w:rsidR="00BA5981">
        <w:t>DNA accessibility has been mapped across multiple developmental stages {Li, 2011 #3173}, and Groucho binding is significantly enriched for these regions (Fig. 2</w:t>
      </w:r>
      <w:r w:rsidR="00DC632E">
        <w:t>-5</w:t>
      </w:r>
      <w:r w:rsidR="003D633D">
        <w:t>).</w:t>
      </w:r>
      <w:r w:rsidR="00BA5981">
        <w:t xml:space="preserve"> </w:t>
      </w:r>
      <w:r w:rsidR="002769BD">
        <w:t xml:space="preserve">As Groucho is known to increase nucleosome density and reduce DNA accessibility </w:t>
      </w:r>
      <w:r w:rsidR="002769BD" w:rsidRPr="002769BD">
        <w:t>{Sekiya, 2007, r08904}</w:t>
      </w:r>
      <w:del w:id="126" w:author="Michael Chambers" w:date="2015-11-17T00:43:00Z">
        <w:r w:rsidR="002769BD" w:rsidDel="00526AAB">
          <w:delText xml:space="preserve"> </w:delText>
        </w:r>
      </w:del>
      <w:r w:rsidR="002769BD" w:rsidRPr="002769BD">
        <w:t>{Winkler, 2010, r07182}</w:t>
      </w:r>
      <w:r w:rsidR="002769BD">
        <w:t xml:space="preserve">, </w:t>
      </w:r>
      <w:r w:rsidR="000C00B7">
        <w:t xml:space="preserve">widespread recruitment to these sites </w:t>
      </w:r>
      <w:del w:id="127" w:author="Michael Chambers" w:date="2015-11-17T00:45:00Z">
        <w:r w:rsidR="003D633D" w:rsidDel="00381A75">
          <w:delText xml:space="preserve">may </w:delText>
        </w:r>
      </w:del>
      <w:r w:rsidR="003D633D">
        <w:t>indicate</w:t>
      </w:r>
      <w:ins w:id="128" w:author="Michael Chambers" w:date="2015-11-17T00:45:00Z">
        <w:r w:rsidR="00381A75">
          <w:t>s</w:t>
        </w:r>
      </w:ins>
      <w:r w:rsidR="00EE3D72">
        <w:t xml:space="preserve"> that </w:t>
      </w:r>
      <w:ins w:id="129" w:author="Michael Chambers" w:date="2015-11-17T00:43:00Z">
        <w:r w:rsidR="00381A75">
          <w:t xml:space="preserve">association with chromatin </w:t>
        </w:r>
      </w:ins>
      <w:ins w:id="130" w:author="Michael Chambers" w:date="2015-11-17T00:45:00Z">
        <w:r w:rsidR="00381A75">
          <w:t>may not be in itself</w:t>
        </w:r>
      </w:ins>
      <w:ins w:id="131" w:author="Michael Chambers" w:date="2015-11-17T00:43:00Z">
        <w:r w:rsidR="00381A75">
          <w:t xml:space="preserve"> sufficient to initiate</w:t>
        </w:r>
      </w:ins>
      <w:ins w:id="132" w:author="Michael Chambers" w:date="2015-11-17T00:44:00Z">
        <w:r w:rsidR="00381A75">
          <w:t xml:space="preserve"> </w:t>
        </w:r>
      </w:ins>
      <w:ins w:id="133" w:author="Michael Chambers" w:date="2015-11-17T00:43:00Z">
        <w:r w:rsidR="00381A75">
          <w:t>Gro-mediated chromatin condensation, as</w:t>
        </w:r>
      </w:ins>
      <w:ins w:id="134" w:author="Michael Chambers" w:date="2015-11-17T00:45:00Z">
        <w:r w:rsidR="00381A75">
          <w:t xml:space="preserve"> this process possibly requires</w:t>
        </w:r>
      </w:ins>
      <w:ins w:id="135" w:author="Michael Chambers" w:date="2015-11-17T00:43:00Z">
        <w:r w:rsidR="00381A75">
          <w:t xml:space="preserve"> </w:t>
        </w:r>
      </w:ins>
      <w:r w:rsidR="00EE3D72">
        <w:t>additional undocumented inputs</w:t>
      </w:r>
      <w:del w:id="136" w:author="Michael Chambers" w:date="2015-11-17T00:45:00Z">
        <w:r w:rsidR="00EE3D72" w:rsidDel="00381A75">
          <w:delText xml:space="preserve"> </w:delText>
        </w:r>
      </w:del>
      <w:del w:id="137" w:author="Michael Chambers" w:date="2015-11-17T00:44:00Z">
        <w:r w:rsidR="00EE3D72" w:rsidDel="00381A75">
          <w:delText>are required to initiate Groucho-mediated chromatin condensation</w:delText>
        </w:r>
      </w:del>
      <w:r w:rsidR="00EE3D72">
        <w:t>.</w:t>
      </w:r>
    </w:p>
    <w:p w14:paraId="4BF353FE" w14:textId="0A151E1F" w:rsidR="00FD1860" w:rsidRDefault="005726D7" w:rsidP="00DB11F5">
      <w:pPr>
        <w:spacing w:line="480" w:lineRule="auto"/>
      </w:pPr>
      <w:r>
        <w:t xml:space="preserve"> </w:t>
      </w:r>
    </w:p>
    <w:p w14:paraId="7957D910" w14:textId="3C56D442" w:rsidR="00680C8F" w:rsidRPr="00DB11F5" w:rsidRDefault="00DB6BA7" w:rsidP="00680C8F">
      <w:pPr>
        <w:spacing w:line="480" w:lineRule="auto"/>
        <w:rPr>
          <w:i/>
        </w:rPr>
      </w:pPr>
      <w:r w:rsidRPr="00DB6BA7">
        <w:rPr>
          <w:i/>
        </w:rPr>
        <w:t>Groucho tends to bind in spatially-restricted clusters at promoters and inside genes</w:t>
      </w:r>
    </w:p>
    <w:p w14:paraId="0FCDA1CC" w14:textId="048A2A03" w:rsidR="00573445" w:rsidRDefault="00680C8F" w:rsidP="00680C8F">
      <w:pPr>
        <w:spacing w:line="480" w:lineRule="auto"/>
        <w:ind w:firstLine="720"/>
      </w:pPr>
      <w:r>
        <w:t xml:space="preserve">Choosing the nearest or overlapping gene as a potential Groucho-regulated </w:t>
      </w:r>
      <w:del w:id="138" w:author="Michael Chambers" w:date="2015-11-17T00:45:00Z">
        <w:r w:rsidDel="00CC7004">
          <w:delText>gene</w:delText>
        </w:r>
      </w:del>
      <w:ins w:id="139" w:author="Michael Chambers" w:date="2015-11-17T00:45:00Z">
        <w:r w:rsidR="00CC7004">
          <w:t>target</w:t>
        </w:r>
      </w:ins>
      <w:r>
        <w:t>, we see that there are significantly fewer Groucho-associated genes than there are G</w:t>
      </w:r>
      <w:r w:rsidR="00DC632E">
        <w:t>roucho binding regions (Fig. 2-6</w:t>
      </w:r>
      <w:r>
        <w:t xml:space="preserve">A), due to the tendency of Groucho to </w:t>
      </w:r>
      <w:r>
        <w:lastRenderedPageBreak/>
        <w:t xml:space="preserve">localize to multiple </w:t>
      </w:r>
      <w:r w:rsidR="00B87878">
        <w:t xml:space="preserve">discrete </w:t>
      </w:r>
      <w:r>
        <w:t>regions around its potential targets. Half of all Groucho-associated genes predicted in this fashion have two or more Groucho peaks</w:t>
      </w:r>
      <w:r w:rsidR="00DC632E">
        <w:t xml:space="preserve"> in relative proximity (Fig. 2-6</w:t>
      </w:r>
      <w:r>
        <w:t xml:space="preserve">B), with an average of 2.5 binding sites per associated gene (compared to an expected value of 1.5 binding sites per gene, </w:t>
      </w:r>
      <w:r>
        <w:rPr>
          <w:i/>
        </w:rPr>
        <w:t xml:space="preserve">p </w:t>
      </w:r>
      <w:r w:rsidRPr="00D63385">
        <w:t>&lt;</w:t>
      </w:r>
      <w:r>
        <w:t xml:space="preserve"> 10</w:t>
      </w:r>
      <w:r>
        <w:rPr>
          <w:vertAlign w:val="superscript"/>
        </w:rPr>
        <w:t>-10</w:t>
      </w:r>
      <w:r>
        <w:t xml:space="preserve"> via Monte-Carlo simulation</w:t>
      </w:r>
      <w:del w:id="140" w:author="Michael Chambers" w:date="2015-11-17T00:46:00Z">
        <w:r w:rsidDel="00CC7004">
          <w:delText>)</w:delText>
        </w:r>
      </w:del>
      <w:ins w:id="141" w:author="Michael Chambers" w:date="2015-11-17T00:46:00Z">
        <w:r w:rsidR="00CC7004">
          <w:t>)</w:t>
        </w:r>
      </w:ins>
      <w:del w:id="142" w:author="Michael Chambers" w:date="2015-11-17T00:46:00Z">
        <w:r w:rsidDel="00CC7004">
          <w:rPr>
            <w:i/>
          </w:rPr>
          <w:delText xml:space="preserve"> </w:delText>
        </w:r>
      </w:del>
      <w:r>
        <w:t>. These peaks have median widths in the 500 – 700 bp range, indicative of point source peaks, as commonly seen for sequence-specific transcription factors {Ho, 2011 #3117}, rather than the broad peaks typical of either highly polymeric factors or histone marks (Fig. 2-</w:t>
      </w:r>
      <w:r w:rsidR="00DC632E">
        <w:t>7)</w:t>
      </w:r>
      <w:r>
        <w:t xml:space="preserve">. </w:t>
      </w:r>
      <w:r w:rsidR="002E266E">
        <w:t>Interesting</w:t>
      </w:r>
      <w:ins w:id="143" w:author="Michael Chambers" w:date="2015-11-17T00:46:00Z">
        <w:r w:rsidR="00251C30">
          <w:t>ly</w:t>
        </w:r>
      </w:ins>
      <w:r w:rsidR="002E266E">
        <w:t xml:space="preserve">, </w:t>
      </w:r>
      <w:r w:rsidR="002E266E">
        <w:rPr>
          <w:i/>
        </w:rPr>
        <w:t xml:space="preserve">in vitro </w:t>
      </w:r>
      <w:r w:rsidR="002E266E">
        <w:t xml:space="preserve">studies </w:t>
      </w:r>
      <w:r w:rsidR="00573445">
        <w:t xml:space="preserve">have shown that </w:t>
      </w:r>
      <w:r w:rsidR="00B87878">
        <w:t>Grg3/</w:t>
      </w:r>
      <w:r w:rsidR="00573445">
        <w:t xml:space="preserve">repressor </w:t>
      </w:r>
      <w:r w:rsidR="00B87878">
        <w:t xml:space="preserve">complexes </w:t>
      </w:r>
      <w:r w:rsidR="00573445">
        <w:t>bind to and protect DNA from nuclease activity over the span of 3 to 4 nucleosomes {Sekiya, 2007 #1658}, corresponding to 600 – 800 basepairs of protection</w:t>
      </w:r>
      <w:r w:rsidR="00B87878">
        <w:t>,</w:t>
      </w:r>
      <w:r w:rsidR="00573445">
        <w:t xml:space="preserve"> consistent with </w:t>
      </w:r>
      <w:r w:rsidR="00B87878">
        <w:t>our observed</w:t>
      </w:r>
      <w:r w:rsidR="00573445">
        <w:t xml:space="preserve"> mean peak width.  </w:t>
      </w:r>
    </w:p>
    <w:p w14:paraId="3A2F3D43" w14:textId="3F322097" w:rsidR="00680C8F" w:rsidRDefault="00573445" w:rsidP="00680C8F">
      <w:pPr>
        <w:spacing w:line="480" w:lineRule="auto"/>
        <w:ind w:firstLine="720"/>
      </w:pPr>
      <w:r>
        <w:t>At</w:t>
      </w:r>
      <w:r w:rsidR="00680C8F">
        <w:t xml:space="preserve"> all three timepoints, the distribution of peak widths exhibits a prominent tail of much wider peaks in the 1.5 to 2.5 kb range. This indicates that, consistent with previously proposed models, Groucho may be capable of spreading over relatively large regions of the genome. However, this does not appear to be a widespread mode of chromatin association. Average Groucho peak widths increase slightly at later timepoints, though whether this is indicative of a time-dependent change in the way Groucho interacts with chromatin or slight differences in library composition is unclear.</w:t>
      </w:r>
    </w:p>
    <w:p w14:paraId="71E495EC" w14:textId="585D1463" w:rsidR="002E266E" w:rsidRDefault="002E266E">
      <w:pPr>
        <w:spacing w:line="480" w:lineRule="auto"/>
        <w:ind w:firstLine="720"/>
      </w:pPr>
      <w:r>
        <w:t>Groucho binding is enriched close to transcription start sites (Fig. 2-</w:t>
      </w:r>
      <w:r w:rsidR="00DC632E">
        <w:t>8</w:t>
      </w:r>
      <w:r>
        <w:t xml:space="preserve">A). </w:t>
      </w:r>
      <w:r w:rsidR="00CC3933">
        <w:t>The preference for</w:t>
      </w:r>
      <w:r>
        <w:t xml:space="preserve"> start sites is somewhat unexpected given extensive evidence that Groucho is a long-range repressor</w:t>
      </w:r>
      <w:r w:rsidRPr="00C77C2F">
        <w:t xml:space="preserve"> </w:t>
      </w:r>
      <w:r>
        <w:t>{Dubnicoff, 1997 #2366}</w:t>
      </w:r>
      <w:del w:id="144" w:author="Michael Chambers" w:date="2015-11-17T00:47:00Z">
        <w:r w:rsidRPr="00C77C2F" w:rsidDel="00251C30">
          <w:delText xml:space="preserve"> </w:delText>
        </w:r>
      </w:del>
      <w:r>
        <w:t xml:space="preserve">{Barolo, 1997 #2365}. Groucho sites exhibit a strong preference for binding within genes, with </w:t>
      </w:r>
      <w:r>
        <w:lastRenderedPageBreak/>
        <w:t xml:space="preserve">approximately 50% of peaks occurring within gene bodies </w:t>
      </w:r>
      <w:r w:rsidR="00DC632E">
        <w:t>across all timepoints (Fig. 2-8</w:t>
      </w:r>
      <w:r>
        <w:t xml:space="preserve">B). </w:t>
      </w:r>
    </w:p>
    <w:p w14:paraId="69587A24" w14:textId="437A6259" w:rsidR="002E266E" w:rsidRDefault="002E266E" w:rsidP="002E266E">
      <w:pPr>
        <w:spacing w:line="480" w:lineRule="auto"/>
        <w:ind w:firstLine="720"/>
      </w:pPr>
      <w:r>
        <w:t>Within gene bodies, Groucho exhibits a strong preference for binding within introns and UTRs, and is depleted for exon binding w</w:t>
      </w:r>
      <w:r w:rsidR="00373687">
        <w:t>hen compared to input (Fig. 2-9</w:t>
      </w:r>
      <w:r>
        <w:t xml:space="preserve">). Between 60 and 80% of all binding within genes occurs within introns, dependent on timepoint. Of all Groucho intronic binding sites, 40% fall within the first intron. This represents a more than 2-fold enrichment of binding preference for these introns, and is consistent with the observation that the first introns of </w:t>
      </w:r>
      <w:r>
        <w:rPr>
          <w:i/>
        </w:rPr>
        <w:t xml:space="preserve">Drosophila </w:t>
      </w:r>
      <w:r>
        <w:t xml:space="preserve">genes tend to be longer, more conserved, and more sensitive to mutation than subsequent introns, and </w:t>
      </w:r>
      <w:ins w:id="145" w:author="Michael Chambers" w:date="2015-11-17T00:48:00Z">
        <w:r w:rsidR="00251C30">
          <w:t xml:space="preserve">are </w:t>
        </w:r>
      </w:ins>
      <w:r>
        <w:t>therefore predicted to be enriched for regulatory elements</w:t>
      </w:r>
      <w:r w:rsidRPr="00FA6064">
        <w:t xml:space="preserve"> </w:t>
      </w:r>
      <w:r>
        <w:t xml:space="preserve">{Bradnam, 2008 #3034}. </w:t>
      </w:r>
    </w:p>
    <w:p w14:paraId="02529737" w14:textId="390BD812" w:rsidR="002E266E" w:rsidRPr="00062ABD" w:rsidRDefault="007A059B" w:rsidP="002E266E">
      <w:pPr>
        <w:spacing w:line="480" w:lineRule="auto"/>
        <w:ind w:firstLine="720"/>
      </w:pPr>
      <w:r>
        <w:t>Motif analysis of</w:t>
      </w:r>
      <w:r w:rsidR="002E266E">
        <w:t xml:space="preserve"> Groucho recruitment sites identifies a small number of transcription factor bi</w:t>
      </w:r>
      <w:r w:rsidR="00CC3933">
        <w:t>n</w:t>
      </w:r>
      <w:r w:rsidR="002E266E">
        <w:t>ding motifs enriched at each timepoint, including several factors known to interact with Groucho, including Ventral nervous syndrome defective (vnd), Sloppy paired 1 (slp1), Hairy (h), Huckebein (hk</w:t>
      </w:r>
      <w:r w:rsidR="00373687">
        <w:t>b), and Brinker (brk) (Fig. 2-10</w:t>
      </w:r>
      <w:r w:rsidR="002E266E">
        <w:t>). Enrichment of motifs varies by timepoint as well as by the location of the Groucho binding site. The majority of factors analyzed exhibit stronger enrichment for Groucho sites within genes, which can be explained by a smaller group of regulators being responsible for Groucho recruitment with</w:t>
      </w:r>
      <w:r w:rsidR="00CC3933">
        <w:t>in</w:t>
      </w:r>
      <w:r w:rsidR="002E266E">
        <w:t xml:space="preserve"> genes, or </w:t>
      </w:r>
      <w:del w:id="146" w:author="Michael Chambers" w:date="2015-11-17T00:48:00Z">
        <w:r w:rsidR="002E266E" w:rsidDel="00251C30">
          <w:delText xml:space="preserve">less </w:delText>
        </w:r>
      </w:del>
      <w:ins w:id="147" w:author="Michael Chambers" w:date="2015-11-17T00:48:00Z">
        <w:r w:rsidR="00251C30">
          <w:t xml:space="preserve">fewer </w:t>
        </w:r>
      </w:ins>
      <w:r w:rsidR="002E266E">
        <w:t xml:space="preserve">low-affinity </w:t>
      </w:r>
      <w:ins w:id="148" w:author="Michael Chambers" w:date="2015-11-17T00:49:00Z">
        <w:r w:rsidR="00251C30">
          <w:t xml:space="preserve">binding sites recruiting </w:t>
        </w:r>
      </w:ins>
      <w:del w:id="149" w:author="Michael Chambers" w:date="2015-11-17T00:49:00Z">
        <w:r w:rsidR="002E266E" w:rsidDel="00251C30">
          <w:delText xml:space="preserve">and less specific binding of </w:delText>
        </w:r>
      </w:del>
      <w:r w:rsidR="002E266E">
        <w:t>Groucho in these regions.</w:t>
      </w:r>
    </w:p>
    <w:p w14:paraId="3DA18C2C" w14:textId="77777777" w:rsidR="002E266E" w:rsidRDefault="002E266E" w:rsidP="00DB11F5">
      <w:pPr>
        <w:spacing w:line="480" w:lineRule="auto"/>
      </w:pPr>
    </w:p>
    <w:p w14:paraId="50EA0293" w14:textId="1D09F9C6" w:rsidR="00FD1860" w:rsidRDefault="00FD1860" w:rsidP="00DB11F5">
      <w:pPr>
        <w:spacing w:line="480" w:lineRule="auto"/>
        <w:rPr>
          <w:i/>
        </w:rPr>
      </w:pPr>
      <w:r>
        <w:rPr>
          <w:i/>
        </w:rPr>
        <w:t xml:space="preserve">Groucho </w:t>
      </w:r>
      <w:r w:rsidR="009E12A3">
        <w:rPr>
          <w:i/>
        </w:rPr>
        <w:t>is</w:t>
      </w:r>
      <w:r w:rsidR="00BF4C42">
        <w:rPr>
          <w:i/>
        </w:rPr>
        <w:t xml:space="preserve"> recruited to VRRs in Dorsal-repressed genes</w:t>
      </w:r>
      <w:r w:rsidR="009E12A3">
        <w:rPr>
          <w:i/>
        </w:rPr>
        <w:t>, but extensive spreading does not occur</w:t>
      </w:r>
    </w:p>
    <w:p w14:paraId="1AAA01CE" w14:textId="17FE94A7" w:rsidR="00BE244D" w:rsidRDefault="00DB5779" w:rsidP="00391BC9">
      <w:pPr>
        <w:spacing w:line="480" w:lineRule="auto"/>
      </w:pPr>
      <w:r>
        <w:lastRenderedPageBreak/>
        <w:tab/>
      </w:r>
      <w:r w:rsidR="00C66AD0">
        <w:t xml:space="preserve">In the early embryo, delineation of the dorsal-ventral axis is accomplished through </w:t>
      </w:r>
      <w:r w:rsidR="00CD348D">
        <w:t>transcriptional changes arising from a maternally-defined</w:t>
      </w:r>
      <w:r w:rsidR="00C66AD0">
        <w:t xml:space="preserve"> gradient </w:t>
      </w:r>
      <w:r w:rsidR="00CD348D">
        <w:t>of nuclear Dorsal (</w:t>
      </w:r>
      <w:r w:rsidR="00BE244D">
        <w:t>DL</w:t>
      </w:r>
      <w:r w:rsidR="00CD348D">
        <w:t>) along this</w:t>
      </w:r>
      <w:r w:rsidR="00C66AD0">
        <w:t xml:space="preserve"> axis </w:t>
      </w:r>
      <w:r w:rsidR="003069E4">
        <w:t>{Roth, 1989 #1112}</w:t>
      </w:r>
      <w:r w:rsidR="00C66AD0">
        <w:t xml:space="preserve">. In ventral and ventrolateral regions of the embryo, Dorsal facilitates the repression of </w:t>
      </w:r>
      <w:r w:rsidR="007F79B5">
        <w:t xml:space="preserve">numerous genes, including </w:t>
      </w:r>
      <w:r w:rsidR="007F79B5" w:rsidRPr="00D67447">
        <w:rPr>
          <w:i/>
        </w:rPr>
        <w:t>z</w:t>
      </w:r>
      <w:r w:rsidR="001635D1" w:rsidRPr="00D67447">
        <w:rPr>
          <w:i/>
        </w:rPr>
        <w:t>e</w:t>
      </w:r>
      <w:r w:rsidR="00623618">
        <w:rPr>
          <w:i/>
        </w:rPr>
        <w:t>rknullt</w:t>
      </w:r>
      <w:r w:rsidR="001635D1">
        <w:t xml:space="preserve"> (</w:t>
      </w:r>
      <w:r w:rsidR="00C66AD0">
        <w:rPr>
          <w:i/>
        </w:rPr>
        <w:t>zen</w:t>
      </w:r>
      <w:r w:rsidR="001635D1">
        <w:t>),</w:t>
      </w:r>
      <w:r w:rsidR="00C66AD0">
        <w:t xml:space="preserve"> </w:t>
      </w:r>
      <w:r w:rsidR="007F79B5" w:rsidRPr="00D67447">
        <w:rPr>
          <w:i/>
        </w:rPr>
        <w:t>d</w:t>
      </w:r>
      <w:r w:rsidR="001635D1" w:rsidRPr="00D67447">
        <w:rPr>
          <w:i/>
        </w:rPr>
        <w:t>ecapentaplegic</w:t>
      </w:r>
      <w:r w:rsidR="001635D1">
        <w:t xml:space="preserve"> (</w:t>
      </w:r>
      <w:r w:rsidR="00C66AD0">
        <w:rPr>
          <w:i/>
        </w:rPr>
        <w:t>dpp</w:t>
      </w:r>
      <w:r w:rsidR="007F79B5">
        <w:t xml:space="preserve">) and </w:t>
      </w:r>
      <w:r w:rsidR="007F79B5" w:rsidRPr="00D67447">
        <w:rPr>
          <w:i/>
        </w:rPr>
        <w:t>t</w:t>
      </w:r>
      <w:r w:rsidR="001635D1" w:rsidRPr="00D67447">
        <w:rPr>
          <w:i/>
        </w:rPr>
        <w:t>olloid</w:t>
      </w:r>
      <w:r w:rsidR="001635D1">
        <w:t xml:space="preserve"> (</w:t>
      </w:r>
      <w:r w:rsidR="001635D1">
        <w:rPr>
          <w:i/>
        </w:rPr>
        <w:t>tld</w:t>
      </w:r>
      <w:r w:rsidR="001635D1">
        <w:t>)</w:t>
      </w:r>
      <w:r w:rsidR="00C66AD0">
        <w:t xml:space="preserve"> through its interaction with Groucho</w:t>
      </w:r>
      <w:r w:rsidR="00CD348D">
        <w:t>, a critical step in delineating presumptive mesodermal and neuroectodermal regions</w:t>
      </w:r>
      <w:r w:rsidR="00C66AD0">
        <w:t xml:space="preserve"> </w:t>
      </w:r>
      <w:r w:rsidR="003069E4">
        <w:t>{Dubnicoff, 1997 #2366}</w:t>
      </w:r>
      <w:r w:rsidR="001635D1">
        <w:t xml:space="preserve"> {Kirov, 1994 #3107}</w:t>
      </w:r>
      <w:r w:rsidR="00C66AD0">
        <w:t xml:space="preserve">. </w:t>
      </w:r>
      <w:r w:rsidR="00BE244D">
        <w:t>As a way of assessing the simple model that Gro recruitment by Dorsal leads to ventral repression, I examined the patterns of Gro binding to these three ventrally repressed targets. Since ventral repression is an early event, I focused primarily on my earliest developmental time point (1.5-4 hours).</w:t>
      </w:r>
    </w:p>
    <w:p w14:paraId="10A31D1D" w14:textId="333CC489" w:rsidR="00DB5779" w:rsidRPr="00224435" w:rsidRDefault="00C66AD0" w:rsidP="00D67447">
      <w:pPr>
        <w:spacing w:line="480" w:lineRule="auto"/>
        <w:ind w:firstLine="720"/>
      </w:pPr>
      <w:r>
        <w:t xml:space="preserve">Ventral repression of </w:t>
      </w:r>
      <w:r>
        <w:rPr>
          <w:i/>
        </w:rPr>
        <w:t>zen</w:t>
      </w:r>
      <w:r w:rsidR="00CD348D">
        <w:t xml:space="preserve"> is established through</w:t>
      </w:r>
      <w:r>
        <w:t xml:space="preserve"> Dorsal recruitment to a </w:t>
      </w:r>
      <w:r w:rsidR="00623618">
        <w:t>well-characterized</w:t>
      </w:r>
      <w:r>
        <w:t xml:space="preserve"> ventral repression region (VRR) between 1.1 to 1.4 kb upstream of the transcription start site. This region contains </w:t>
      </w:r>
      <w:r w:rsidR="00391BC9">
        <w:t>four</w:t>
      </w:r>
      <w:r>
        <w:t xml:space="preserve"> Dorsal binding sites, as well as AT-rich regions </w:t>
      </w:r>
      <w:r w:rsidR="00BA7BC7">
        <w:t>responsible for the recruitment of Cut (</w:t>
      </w:r>
      <w:r w:rsidR="00BA7BC7" w:rsidRPr="00BA7BC7">
        <w:rPr>
          <w:i/>
        </w:rPr>
        <w:t>ct</w:t>
      </w:r>
      <w:r w:rsidR="00BA7BC7">
        <w:t>) and Dead ringer (</w:t>
      </w:r>
      <w:r w:rsidR="00BA7BC7">
        <w:rPr>
          <w:i/>
        </w:rPr>
        <w:t xml:space="preserve">dri, </w:t>
      </w:r>
      <w:r w:rsidR="00BA7BC7">
        <w:t>also known as</w:t>
      </w:r>
      <w:r>
        <w:t xml:space="preserve"> </w:t>
      </w:r>
      <w:r w:rsidR="00BA7BC7">
        <w:t xml:space="preserve">Retained, </w:t>
      </w:r>
      <w:r w:rsidR="00BA7BC7">
        <w:rPr>
          <w:i/>
        </w:rPr>
        <w:t>retn</w:t>
      </w:r>
      <w:r w:rsidR="00BA7BC7">
        <w:t>)</w:t>
      </w:r>
      <w:r w:rsidR="00BA7BC7" w:rsidRPr="00BA7BC7">
        <w:t xml:space="preserve"> </w:t>
      </w:r>
      <w:r w:rsidR="003069E4">
        <w:t>{Valentine, 1998 #3036}</w:t>
      </w:r>
      <w:r w:rsidR="00BA7BC7">
        <w:t xml:space="preserve">. Through the cooperative action of these factors, Groucho is </w:t>
      </w:r>
      <w:r w:rsidR="009E12A3">
        <w:t xml:space="preserve">thought to be recruited </w:t>
      </w:r>
      <w:r w:rsidR="00BA7BC7">
        <w:t xml:space="preserve">to establish repression. ChIP-seq data confirms that Gro localizes </w:t>
      </w:r>
      <w:r w:rsidR="00623618">
        <w:t>to regions surrounding</w:t>
      </w:r>
      <w:r w:rsidR="00FF78A3">
        <w:t xml:space="preserve"> </w:t>
      </w:r>
      <w:r w:rsidR="00BA7BC7">
        <w:t>the VRR</w:t>
      </w:r>
      <w:r w:rsidR="009E12A3">
        <w:t>. Surprisingly</w:t>
      </w:r>
      <w:r w:rsidR="00BA7BC7">
        <w:t xml:space="preserve">, </w:t>
      </w:r>
      <w:del w:id="150" w:author="Michael Chambers" w:date="2015-11-17T00:50:00Z">
        <w:r w:rsidR="00BA7BC7" w:rsidDel="00251C30">
          <w:delText xml:space="preserve">however </w:delText>
        </w:r>
      </w:del>
      <w:r w:rsidR="00BA7BC7">
        <w:t>Gro density is comparatively weak</w:t>
      </w:r>
      <w:r w:rsidR="00704DC2">
        <w:t xml:space="preserve"> within the VRR region</w:t>
      </w:r>
      <w:r w:rsidR="00623618">
        <w:t xml:space="preserve"> itself</w:t>
      </w:r>
      <w:r w:rsidR="00704DC2">
        <w:t xml:space="preserve"> </w:t>
      </w:r>
      <w:r w:rsidR="009B3BB0">
        <w:t>and is instead primarily observed both upstream and downstream of the VRR</w:t>
      </w:r>
      <w:ins w:id="151" w:author="Michael Chambers" w:date="2015-11-17T00:50:00Z">
        <w:r w:rsidR="00251C30">
          <w:t xml:space="preserve"> </w:t>
        </w:r>
      </w:ins>
      <w:r w:rsidR="00704DC2">
        <w:t>(Fig. 2-</w:t>
      </w:r>
      <w:r w:rsidR="00373687">
        <w:t>11</w:t>
      </w:r>
      <w:r w:rsidR="00391BC9">
        <w:t>A</w:t>
      </w:r>
      <w:r w:rsidR="00BA7BC7">
        <w:t>).</w:t>
      </w:r>
      <w:r w:rsidR="009B3BB0">
        <w:t xml:space="preserve"> </w:t>
      </w:r>
      <w:del w:id="152" w:author="Michael Chambers" w:date="2015-11-17T00:50:00Z">
        <w:r w:rsidR="009B3BB0" w:rsidDel="00251C30">
          <w:delText xml:space="preserve">The downstream peak overlaps the TSS. </w:delText>
        </w:r>
        <w:r w:rsidR="00BA7BC7" w:rsidDel="00251C30">
          <w:delText xml:space="preserve"> </w:delText>
        </w:r>
      </w:del>
      <w:r w:rsidR="009B3BB0">
        <w:t xml:space="preserve">This </w:t>
      </w:r>
      <w:del w:id="153" w:author="Michael Chambers" w:date="2015-11-17T00:51:00Z">
        <w:r w:rsidR="009B3BB0" w:rsidDel="003276FD">
          <w:delText>hints at</w:delText>
        </w:r>
      </w:del>
      <w:ins w:id="154" w:author="Michael Chambers" w:date="2015-11-17T00:51:00Z">
        <w:r w:rsidR="003276FD">
          <w:t>suggests</w:t>
        </w:r>
      </w:ins>
      <w:r w:rsidR="009B3BB0">
        <w:t xml:space="preserve"> the possibility of limited spreading away from the site of Dorsal-mediated recruitment. </w:t>
      </w:r>
      <w:r w:rsidR="00BE244D">
        <w:t xml:space="preserve">At later timepoints, binding to the regions surrounding the VRR is lost, although </w:t>
      </w:r>
      <w:r w:rsidR="00BE244D" w:rsidRPr="000C4271">
        <w:rPr>
          <w:i/>
          <w:rPrChange w:id="155" w:author="Albert Courey" w:date="2015-11-16T15:08:00Z">
            <w:rPr/>
          </w:rPrChange>
        </w:rPr>
        <w:t>zen</w:t>
      </w:r>
      <w:r w:rsidR="00BE244D">
        <w:t xml:space="preserve"> remains transcriptionally repressed throughout most of the embryo.</w:t>
      </w:r>
    </w:p>
    <w:p w14:paraId="36F8C726" w14:textId="152C7DC5" w:rsidR="008F1F1C" w:rsidRDefault="00391BC9" w:rsidP="00391BC9">
      <w:pPr>
        <w:spacing w:line="480" w:lineRule="auto"/>
      </w:pPr>
      <w:r>
        <w:lastRenderedPageBreak/>
        <w:tab/>
        <w:t xml:space="preserve">Dorsal </w:t>
      </w:r>
      <w:r w:rsidR="00BE0C0F">
        <w:t xml:space="preserve">is </w:t>
      </w:r>
      <w:r w:rsidR="00896575">
        <w:t xml:space="preserve">additionally </w:t>
      </w:r>
      <w:r>
        <w:t>responsible for ventral repre</w:t>
      </w:r>
      <w:r w:rsidR="00AF4F59">
        <w:t>ssion of</w:t>
      </w:r>
      <w:r>
        <w:t xml:space="preserve"> </w:t>
      </w:r>
      <w:r w:rsidRPr="00D67447">
        <w:rPr>
          <w:i/>
        </w:rPr>
        <w:t>decapentaplegic</w:t>
      </w:r>
      <w:r>
        <w:t xml:space="preserve"> (</w:t>
      </w:r>
      <w:r w:rsidRPr="00D67447">
        <w:rPr>
          <w:i/>
        </w:rPr>
        <w:t>dpp</w:t>
      </w:r>
      <w:r>
        <w:t>) i</w:t>
      </w:r>
      <w:r w:rsidR="00BE0C0F">
        <w:t>n early embryos</w:t>
      </w:r>
      <w:r w:rsidR="00AF4F59">
        <w:t xml:space="preserve"> (1.5 – 2 hours post fertilization) through the recruitment of Gro</w:t>
      </w:r>
      <w:r w:rsidR="00896575">
        <w:t>, and l</w:t>
      </w:r>
      <w:r w:rsidR="00AF4F59">
        <w:t xml:space="preserve">oss of Gro activity at this stage results in complete derepression of </w:t>
      </w:r>
      <w:r w:rsidR="00AF4F59">
        <w:rPr>
          <w:i/>
        </w:rPr>
        <w:t xml:space="preserve">dpp </w:t>
      </w:r>
      <w:r w:rsidR="00AF4F59">
        <w:t xml:space="preserve">in ventral regions of the embryo </w:t>
      </w:r>
      <w:r w:rsidR="003069E4">
        <w:t>{Dubnicoff, 1997 #2366}</w:t>
      </w:r>
      <w:r w:rsidR="00AF4F59">
        <w:t>.</w:t>
      </w:r>
      <w:r w:rsidR="00974E74">
        <w:t xml:space="preserve"> Dorsal binding sites </w:t>
      </w:r>
      <w:r w:rsidR="00C4678B">
        <w:t xml:space="preserve">necessary for restriction of </w:t>
      </w:r>
      <w:r w:rsidR="00C4678B">
        <w:rPr>
          <w:i/>
        </w:rPr>
        <w:t xml:space="preserve">dpp </w:t>
      </w:r>
      <w:r w:rsidR="00C4678B">
        <w:t xml:space="preserve">expression </w:t>
      </w:r>
      <w:del w:id="156" w:author="Michael Chambers" w:date="2015-11-17T00:51:00Z">
        <w:r w:rsidR="00C4678B" w:rsidDel="003276FD">
          <w:delText xml:space="preserve">to the dorsal portion of the embryo </w:delText>
        </w:r>
      </w:del>
      <w:r w:rsidR="0005356E">
        <w:t>map</w:t>
      </w:r>
      <w:r w:rsidR="00C4678B">
        <w:t xml:space="preserve"> to </w:t>
      </w:r>
      <w:r w:rsidR="009B3BB0">
        <w:t xml:space="preserve">a VRR in the </w:t>
      </w:r>
      <w:r w:rsidR="00FD4DD9">
        <w:t xml:space="preserve">gene’s </w:t>
      </w:r>
      <w:r w:rsidR="00C4678B">
        <w:t xml:space="preserve">second intron </w:t>
      </w:r>
      <w:r w:rsidR="003069E4">
        <w:t>{Huang, 1993 #3037}</w:t>
      </w:r>
      <w:r w:rsidR="00C4678B">
        <w:t>. Our ChIP-seq data confirms extensive Gro rec</w:t>
      </w:r>
      <w:r w:rsidR="00704DC2">
        <w:t>ruitment to this site (Fig. 2-</w:t>
      </w:r>
      <w:r w:rsidR="00373687">
        <w:t>11</w:t>
      </w:r>
      <w:r w:rsidR="00C4678B">
        <w:t>B)</w:t>
      </w:r>
      <w:r w:rsidR="009B3BB0">
        <w:t xml:space="preserve"> in the early embryo. </w:t>
      </w:r>
      <w:del w:id="157" w:author="Michael Chambers" w:date="2015-11-17T00:51:00Z">
        <w:r w:rsidR="009B3BB0" w:rsidDel="003276FD">
          <w:delText>Similarly</w:delText>
        </w:r>
      </w:del>
      <w:ins w:id="158" w:author="Michael Chambers" w:date="2015-11-17T00:51:00Z">
        <w:r w:rsidR="003276FD">
          <w:t>Similarly</w:t>
        </w:r>
      </w:ins>
      <w:r w:rsidR="009B3BB0">
        <w:t xml:space="preserve"> to what is observed with </w:t>
      </w:r>
      <w:r w:rsidR="009B3BB0" w:rsidRPr="000C4271">
        <w:rPr>
          <w:i/>
          <w:rPrChange w:id="159" w:author="Albert Courey" w:date="2015-11-16T15:09:00Z">
            <w:rPr/>
          </w:rPrChange>
        </w:rPr>
        <w:t>zen</w:t>
      </w:r>
      <w:r w:rsidR="009B3BB0">
        <w:t>, Gro disappears from the VRR</w:t>
      </w:r>
      <w:r w:rsidR="00C4678B">
        <w:t xml:space="preserve"> at later timepoints</w:t>
      </w:r>
      <w:r w:rsidR="009E12A3">
        <w:t>.</w:t>
      </w:r>
      <w:r w:rsidR="00C4678B">
        <w:t xml:space="preserve"> </w:t>
      </w:r>
    </w:p>
    <w:p w14:paraId="1421C8AC" w14:textId="2AF4A8DD" w:rsidR="000F2CB7" w:rsidRDefault="00FF78A3" w:rsidP="00391BC9">
      <w:pPr>
        <w:spacing w:line="480" w:lineRule="auto"/>
      </w:pPr>
      <w:r>
        <w:tab/>
        <w:t xml:space="preserve">Three Dorsal binding sites </w:t>
      </w:r>
      <w:r w:rsidR="00881752">
        <w:t xml:space="preserve">identified upstream of the </w:t>
      </w:r>
      <w:r w:rsidR="00881752">
        <w:rPr>
          <w:i/>
        </w:rPr>
        <w:t xml:space="preserve">tolloid </w:t>
      </w:r>
      <w:r w:rsidR="007F1E21">
        <w:t xml:space="preserve">gene </w:t>
      </w:r>
      <w:r w:rsidR="0005356E">
        <w:t>are</w:t>
      </w:r>
      <w:r w:rsidR="007F1E21">
        <w:t xml:space="preserve"> </w:t>
      </w:r>
      <w:del w:id="160" w:author="Albert Courey" w:date="2015-11-16T15:09:00Z">
        <w:r w:rsidR="007F1E21" w:rsidDel="000C4271">
          <w:delText xml:space="preserve">be </w:delText>
        </w:r>
      </w:del>
      <w:r w:rsidR="007F1E21">
        <w:t xml:space="preserve">responsible for the Dorsal-mediated repression of </w:t>
      </w:r>
      <w:r w:rsidR="007F1E21">
        <w:rPr>
          <w:i/>
        </w:rPr>
        <w:t xml:space="preserve">tolloid </w:t>
      </w:r>
      <w:r w:rsidR="007F1E21">
        <w:t xml:space="preserve">in ventral regions of </w:t>
      </w:r>
      <w:r w:rsidR="00C104F5">
        <w:t>the early embryo</w:t>
      </w:r>
      <w:r w:rsidR="0043389C">
        <w:t>.</w:t>
      </w:r>
      <w:r w:rsidR="00EA15C0">
        <w:t xml:space="preserve"> </w:t>
      </w:r>
      <w:r w:rsidR="009E12A3">
        <w:t>A region containing t</w:t>
      </w:r>
      <w:r w:rsidR="00881752">
        <w:t xml:space="preserve">wo of these sites </w:t>
      </w:r>
      <w:r w:rsidR="0043389C">
        <w:t>function</w:t>
      </w:r>
      <w:r w:rsidR="009E12A3">
        <w:t>s</w:t>
      </w:r>
      <w:r w:rsidR="0043389C">
        <w:t xml:space="preserve"> as a </w:t>
      </w:r>
      <w:r w:rsidR="009E12A3">
        <w:t xml:space="preserve">VRR </w:t>
      </w:r>
      <w:r w:rsidR="0043389C">
        <w:t>{Kirov, 1994 #3107}.</w:t>
      </w:r>
      <w:r w:rsidR="00980F9A">
        <w:t xml:space="preserve"> Groucho ChIP-seq data indicates t</w:t>
      </w:r>
      <w:r w:rsidR="00515FCA">
        <w:t>hat Groucho associates strongly</w:t>
      </w:r>
      <w:r w:rsidR="00980F9A">
        <w:t xml:space="preserve"> in an asymmetric peak centered on the central Dorsal binding site, approximately 400 bp upstream of the </w:t>
      </w:r>
      <w:r w:rsidR="00980F9A">
        <w:rPr>
          <w:i/>
        </w:rPr>
        <w:t xml:space="preserve">tolloid </w:t>
      </w:r>
      <w:r w:rsidR="009E12A3">
        <w:t>TSS</w:t>
      </w:r>
      <w:r w:rsidR="00CB135D">
        <w:t xml:space="preserve"> (Fig</w:t>
      </w:r>
      <w:r w:rsidR="00373687">
        <w:t>. 2-11</w:t>
      </w:r>
      <w:r w:rsidR="00980F9A">
        <w:t>C). While the peak</w:t>
      </w:r>
      <w:r w:rsidR="005A16B2">
        <w:t xml:space="preserve"> persists through all three time windows, it</w:t>
      </w:r>
      <w:r w:rsidR="00B226A0">
        <w:t>s intensity continuously decreases</w:t>
      </w:r>
      <w:r w:rsidR="00BF4C42">
        <w:t xml:space="preserve"> with time</w:t>
      </w:r>
      <w:r w:rsidR="00B226A0">
        <w:t>.</w:t>
      </w:r>
      <w:r w:rsidR="000F2CB7">
        <w:t xml:space="preserve"> </w:t>
      </w:r>
    </w:p>
    <w:p w14:paraId="75776973" w14:textId="571C0A62" w:rsidR="00FF78A3" w:rsidRDefault="000F2CB7" w:rsidP="00391BC9">
      <w:pPr>
        <w:spacing w:line="480" w:lineRule="auto"/>
      </w:pPr>
      <w:r>
        <w:tab/>
      </w:r>
      <w:r w:rsidR="00BF4C42">
        <w:t>Thus</w:t>
      </w:r>
      <w:r w:rsidR="009E12A3">
        <w:t>, while the details vary,</w:t>
      </w:r>
      <w:r w:rsidR="00BF4C42">
        <w:t xml:space="preserve"> Groucho associates with the VRRs in</w:t>
      </w:r>
      <w:r w:rsidR="008A735A">
        <w:t xml:space="preserve"> all three genes during </w:t>
      </w:r>
      <w:r w:rsidR="00E965E7">
        <w:t>the developmental time frame</w:t>
      </w:r>
      <w:r w:rsidR="008A735A">
        <w:t xml:space="preserve"> when the gene is being actively </w:t>
      </w:r>
      <w:r w:rsidR="0005356E">
        <w:t>repressed</w:t>
      </w:r>
      <w:r w:rsidR="00BF4C42">
        <w:t>,</w:t>
      </w:r>
      <w:r w:rsidR="008A735A">
        <w:t xml:space="preserve"> </w:t>
      </w:r>
      <w:r w:rsidR="00BF4C42">
        <w:t xml:space="preserve">supporting </w:t>
      </w:r>
      <w:del w:id="161" w:author="Michael Chambers" w:date="2015-11-17T00:52:00Z">
        <w:r w:rsidR="008A735A" w:rsidDel="003276FD">
          <w:delText xml:space="preserve"> </w:delText>
        </w:r>
      </w:del>
      <w:r w:rsidR="008A735A">
        <w:t>a model where</w:t>
      </w:r>
      <w:r w:rsidR="00E965E7">
        <w:t>by</w:t>
      </w:r>
      <w:r w:rsidR="008A735A">
        <w:t xml:space="preserve"> Groucho is recruited specifically to genes </w:t>
      </w:r>
      <w:r w:rsidR="00BF4C42">
        <w:t xml:space="preserve">by Dorsal </w:t>
      </w:r>
      <w:r w:rsidR="00A71DD0">
        <w:t>t</w:t>
      </w:r>
      <w:r w:rsidR="00A9156C">
        <w:t>o spatially restrict expression</w:t>
      </w:r>
      <w:r w:rsidR="00C32724">
        <w:t>.</w:t>
      </w:r>
      <w:r w:rsidR="009B3146">
        <w:t xml:space="preserve"> </w:t>
      </w:r>
      <w:r w:rsidR="00BF4C42">
        <w:t xml:space="preserve">These findings are not, however, consistent with a model involving extensive Gro spreading. This is especially apparent in the case of </w:t>
      </w:r>
      <w:r w:rsidR="00BF4C42" w:rsidRPr="000C4271">
        <w:rPr>
          <w:i/>
          <w:rPrChange w:id="162" w:author="Albert Courey" w:date="2015-11-16T15:10:00Z">
            <w:rPr/>
          </w:rPrChange>
        </w:rPr>
        <w:t>dpp</w:t>
      </w:r>
      <w:r w:rsidR="00BF4C42">
        <w:t>, where I observe binding of Gro in a relatively discrete peak over the intronic VRR</w:t>
      </w:r>
      <w:ins w:id="163" w:author="Michael Chambers" w:date="2015-11-17T00:53:00Z">
        <w:r w:rsidR="003276FD">
          <w:t xml:space="preserve"> and a</w:t>
        </w:r>
      </w:ins>
      <w:del w:id="164" w:author="Michael Chambers" w:date="2015-11-17T00:52:00Z">
        <w:r w:rsidR="00BF4C42" w:rsidDel="003276FD">
          <w:delText>.</w:delText>
        </w:r>
      </w:del>
      <w:del w:id="165" w:author="Michael Chambers" w:date="2015-11-17T00:53:00Z">
        <w:r w:rsidR="00BF4C42" w:rsidDel="003276FD">
          <w:delText xml:space="preserve"> A</w:delText>
        </w:r>
      </w:del>
      <w:r w:rsidR="00BF4C42">
        <w:t xml:space="preserve"> weaker Gro peak </w:t>
      </w:r>
      <w:del w:id="166" w:author="Michael Chambers" w:date="2015-11-17T00:53:00Z">
        <w:r w:rsidR="00BF4C42" w:rsidDel="003276FD">
          <w:delText xml:space="preserve">is also observed </w:delText>
        </w:r>
      </w:del>
      <w:r w:rsidR="00BF4C42">
        <w:t>over</w:t>
      </w:r>
      <w:ins w:id="167" w:author="Michael Chambers" w:date="2015-11-17T00:53:00Z">
        <w:r w:rsidR="003276FD">
          <w:t>lapping</w:t>
        </w:r>
      </w:ins>
      <w:r w:rsidR="00BF4C42">
        <w:t xml:space="preserve"> the transcriptional start site, perhaps indicative of looping</w:t>
      </w:r>
      <w:ins w:id="168" w:author="Michael Chambers" w:date="2015-11-17T00:53:00Z">
        <w:r w:rsidR="003276FD">
          <w:t>.</w:t>
        </w:r>
      </w:ins>
      <w:del w:id="169" w:author="Michael Chambers" w:date="2015-11-17T00:53:00Z">
        <w:r w:rsidR="00BF4C42" w:rsidDel="003276FD">
          <w:delText>, but there is no continuous Gro spreading between the VRR and the start site.</w:delText>
        </w:r>
      </w:del>
    </w:p>
    <w:p w14:paraId="66114B19" w14:textId="77777777" w:rsidR="00CF4393" w:rsidRDefault="00CF4393" w:rsidP="00391BC9">
      <w:pPr>
        <w:spacing w:line="480" w:lineRule="auto"/>
      </w:pPr>
    </w:p>
    <w:p w14:paraId="7F040060" w14:textId="51D6DC40" w:rsidR="000D67F3" w:rsidRPr="00D67447" w:rsidRDefault="00CF4393" w:rsidP="00391BC9">
      <w:pPr>
        <w:spacing w:line="480" w:lineRule="auto"/>
      </w:pPr>
      <w:r>
        <w:rPr>
          <w:i/>
        </w:rPr>
        <w:t xml:space="preserve">Groucho </w:t>
      </w:r>
      <w:r w:rsidR="001B0992">
        <w:rPr>
          <w:i/>
        </w:rPr>
        <w:t xml:space="preserve">localizes </w:t>
      </w:r>
      <w:r w:rsidR="00D9114E">
        <w:rPr>
          <w:i/>
        </w:rPr>
        <w:t xml:space="preserve">extensively </w:t>
      </w:r>
      <w:r w:rsidR="001B0992">
        <w:rPr>
          <w:i/>
        </w:rPr>
        <w:t xml:space="preserve">to the Dorsal-binding sites of </w:t>
      </w:r>
      <w:r w:rsidR="00D9114E">
        <w:rPr>
          <w:i/>
        </w:rPr>
        <w:t>both</w:t>
      </w:r>
      <w:r w:rsidR="001B0992">
        <w:rPr>
          <w:i/>
        </w:rPr>
        <w:t xml:space="preserve"> Dorsal-activated </w:t>
      </w:r>
      <w:r w:rsidR="00D9114E">
        <w:rPr>
          <w:i/>
        </w:rPr>
        <w:t xml:space="preserve">and –repressed </w:t>
      </w:r>
      <w:r w:rsidR="001B0992">
        <w:rPr>
          <w:i/>
        </w:rPr>
        <w:t>genes</w:t>
      </w:r>
    </w:p>
    <w:p w14:paraId="22EDB0FF" w14:textId="131FDF7A" w:rsidR="004308F9" w:rsidRDefault="004308F9" w:rsidP="00B71A99">
      <w:pPr>
        <w:spacing w:line="480" w:lineRule="auto"/>
      </w:pPr>
      <w:r>
        <w:tab/>
      </w:r>
      <w:r w:rsidR="00450A5B">
        <w:t xml:space="preserve">In addition to repressing multiple genes in the ventral portion of the embryo, Dorsal can activate genes in both ventral and ventrolateral regions of the embryo in a context-dependent manner. </w:t>
      </w:r>
      <w:r>
        <w:t xml:space="preserve">The </w:t>
      </w:r>
      <w:r w:rsidR="00450A5B">
        <w:t>transition</w:t>
      </w:r>
      <w:r>
        <w:t xml:space="preserve"> of </w:t>
      </w:r>
      <w:r w:rsidR="00450A5B">
        <w:t xml:space="preserve">Dorsal from an activator to a repressor </w:t>
      </w:r>
      <w:r w:rsidR="009E12A3">
        <w:t>has been ascribed to</w:t>
      </w:r>
      <w:r>
        <w:t xml:space="preserve"> the presence of adjacent binding sites for additional factors, such as Deadringer and Cut, that </w:t>
      </w:r>
      <w:r w:rsidR="009E12A3">
        <w:t xml:space="preserve">could </w:t>
      </w:r>
      <w:r>
        <w:t>facilitate the association of Groucho with Dorsal, resulting in Groucho-mediated long-range repression</w:t>
      </w:r>
      <w:r w:rsidR="00527EF6">
        <w:t xml:space="preserve"> {Valentine, 1998 #3036}</w:t>
      </w:r>
      <w:r>
        <w:t xml:space="preserve">. The necessity of these factors </w:t>
      </w:r>
      <w:r w:rsidR="006208EA">
        <w:t>in generating a stable Dorsal/Groucho interaction</w:t>
      </w:r>
      <w:r>
        <w:t xml:space="preserve"> is thought to arise from </w:t>
      </w:r>
      <w:r w:rsidR="006208EA">
        <w:t xml:space="preserve">the </w:t>
      </w:r>
      <w:r>
        <w:t xml:space="preserve">relatively low </w:t>
      </w:r>
      <w:r w:rsidR="006208EA">
        <w:t xml:space="preserve">binding </w:t>
      </w:r>
      <w:r>
        <w:t xml:space="preserve">affinity of Groucho </w:t>
      </w:r>
      <w:r w:rsidR="00450A5B">
        <w:t>for Dorsal</w:t>
      </w:r>
      <w:r>
        <w:t>, when compared to factors to which Groucho binds without</w:t>
      </w:r>
      <w:r w:rsidR="00450A5B">
        <w:t xml:space="preserve"> requiring </w:t>
      </w:r>
      <w:r>
        <w:t xml:space="preserve">assistance, such as </w:t>
      </w:r>
      <w:r w:rsidR="00AA3A3E">
        <w:t>Engrailed or Brinker</w:t>
      </w:r>
      <w:r w:rsidR="00A76013">
        <w:t xml:space="preserve"> {Ratnaparkhi, 2006 #3108}</w:t>
      </w:r>
      <w:r w:rsidR="00AA3A3E">
        <w:t>.</w:t>
      </w:r>
      <w:r w:rsidR="00DE06A4">
        <w:t xml:space="preserve"> Due to the inherent weakness of the Dorsal/Groucho interaction, it is not suspected that Groucho would </w:t>
      </w:r>
      <w:r w:rsidR="00607702">
        <w:t>ubiquitously</w:t>
      </w:r>
      <w:r w:rsidR="00DE06A4">
        <w:t xml:space="preserve"> colocalize with Dorsal, and would instead only associate at those loci at which Do</w:t>
      </w:r>
      <w:r w:rsidR="00450A5B">
        <w:t>rsal functions as a repressor. Our Groucho</w:t>
      </w:r>
      <w:r w:rsidR="00DE06A4">
        <w:t xml:space="preserve"> ChIP-seq data, however, </w:t>
      </w:r>
      <w:r w:rsidR="00450A5B">
        <w:t>shows</w:t>
      </w:r>
      <w:r w:rsidR="00DE06A4">
        <w:t xml:space="preserve"> that that is not strictly the case.</w:t>
      </w:r>
      <w:r w:rsidR="006208EA">
        <w:t xml:space="preserve"> </w:t>
      </w:r>
    </w:p>
    <w:p w14:paraId="1F7B0B73" w14:textId="69C722F9" w:rsidR="0039040C" w:rsidRDefault="00DE06A4" w:rsidP="00391BC9">
      <w:pPr>
        <w:spacing w:line="480" w:lineRule="auto"/>
      </w:pPr>
      <w:r>
        <w:tab/>
        <w:t xml:space="preserve">In ventral regions of the embryo, Dorsal serves to activate several genes, the two most well-studied being </w:t>
      </w:r>
      <w:r>
        <w:rPr>
          <w:i/>
        </w:rPr>
        <w:t xml:space="preserve">twist </w:t>
      </w:r>
      <w:r>
        <w:t xml:space="preserve">and </w:t>
      </w:r>
      <w:r>
        <w:rPr>
          <w:i/>
        </w:rPr>
        <w:t xml:space="preserve">snail, </w:t>
      </w:r>
      <w:r>
        <w:t xml:space="preserve">two transcription factors essential to the </w:t>
      </w:r>
      <w:r w:rsidR="00AE6873">
        <w:t>specification</w:t>
      </w:r>
      <w:r>
        <w:t xml:space="preserve"> </w:t>
      </w:r>
      <w:r w:rsidR="00DE54FE">
        <w:t xml:space="preserve">of </w:t>
      </w:r>
      <w:r w:rsidR="00AE6873">
        <w:t xml:space="preserve">the presumptive mesoderm </w:t>
      </w:r>
      <w:del w:id="170" w:author="Albert Courey" w:date="2015-11-16T15:11:00Z">
        <w:r w:rsidR="00AE6873" w:rsidDel="000C4271">
          <w:delText xml:space="preserve">and later coordinate </w:delText>
        </w:r>
        <w:r w:rsidR="00DE54FE" w:rsidDel="000C4271">
          <w:delText xml:space="preserve">invagination of this region </w:delText>
        </w:r>
        <w:r w:rsidR="00F66D67" w:rsidDel="000C4271">
          <w:delText>to form the mesoderm</w:delText>
        </w:r>
        <w:r w:rsidR="00607702" w:rsidDel="000C4271">
          <w:delText xml:space="preserve">al germ layer </w:delText>
        </w:r>
      </w:del>
      <w:r w:rsidR="00607702">
        <w:t>{Thisse, 1987 #3109}</w:t>
      </w:r>
      <w:del w:id="171" w:author="Michael Chambers" w:date="2015-11-17T00:54:00Z">
        <w:r w:rsidR="00607702" w:rsidDel="003276FD">
          <w:delText xml:space="preserve"> </w:delText>
        </w:r>
      </w:del>
      <w:r w:rsidR="00607702">
        <w:t>{Ip, 1992 #3110}</w:t>
      </w:r>
      <w:r w:rsidR="00F66D67">
        <w:t>.</w:t>
      </w:r>
      <w:r w:rsidR="00502DE8">
        <w:t xml:space="preserve"> Dorsal activates </w:t>
      </w:r>
      <w:r w:rsidR="00FC3A27">
        <w:t xml:space="preserve">both </w:t>
      </w:r>
      <w:r w:rsidR="00502DE8">
        <w:rPr>
          <w:i/>
        </w:rPr>
        <w:t>twist</w:t>
      </w:r>
      <w:r w:rsidR="00502DE8">
        <w:t xml:space="preserve"> </w:t>
      </w:r>
      <w:r w:rsidR="00FC3A27">
        <w:t xml:space="preserve">and </w:t>
      </w:r>
      <w:r w:rsidR="00FC3A27" w:rsidRPr="00D67447">
        <w:rPr>
          <w:i/>
        </w:rPr>
        <w:t>snail</w:t>
      </w:r>
      <w:r w:rsidR="00FC3A27">
        <w:t xml:space="preserve"> by binding to</w:t>
      </w:r>
      <w:r w:rsidR="00502DE8">
        <w:t xml:space="preserve"> Ventral Activation Region</w:t>
      </w:r>
      <w:r w:rsidR="00E81D7E">
        <w:t>s (VARs) in the 5’ flanking regions of these genes</w:t>
      </w:r>
      <w:r w:rsidR="00502DE8">
        <w:t xml:space="preserve"> </w:t>
      </w:r>
      <w:r w:rsidR="00EC1F28">
        <w:t>{Ip, 1992 #3110}</w:t>
      </w:r>
      <w:r w:rsidR="00502DE8">
        <w:t>.</w:t>
      </w:r>
      <w:r w:rsidR="00EC1F28">
        <w:t xml:space="preserve"> No role for Groucho has been </w:t>
      </w:r>
      <w:r w:rsidR="000315C8">
        <w:t>identified in the regulation of either gene.</w:t>
      </w:r>
      <w:r w:rsidR="00E81D7E">
        <w:t xml:space="preserve"> Surprisingly, </w:t>
      </w:r>
      <w:r w:rsidR="00E81D7E">
        <w:lastRenderedPageBreak/>
        <w:t>however Gro binds the VARs</w:t>
      </w:r>
      <w:del w:id="172" w:author="Michael Chambers" w:date="2015-11-17T00:54:00Z">
        <w:r w:rsidR="00E81D7E" w:rsidDel="003276FD">
          <w:delText xml:space="preserve"> in </w:delText>
        </w:r>
      </w:del>
      <w:r w:rsidR="00E81D7E">
        <w:t xml:space="preserve"> </w:t>
      </w:r>
      <w:ins w:id="173" w:author="Michael Chambers" w:date="2015-11-17T00:54:00Z">
        <w:r w:rsidR="003276FD">
          <w:t>of</w:t>
        </w:r>
      </w:ins>
      <w:del w:id="174" w:author="Michael Chambers" w:date="2015-11-17T00:54:00Z">
        <w:r w:rsidR="00E81D7E" w:rsidDel="003276FD">
          <w:delText>in</w:delText>
        </w:r>
      </w:del>
      <w:r w:rsidR="00E81D7E">
        <w:t xml:space="preserve"> both genes in early embryos. We observe extensive Gro binding to both the primary and “shadow” VARs in </w:t>
      </w:r>
      <w:r w:rsidR="00E81D7E" w:rsidRPr="00D67447">
        <w:rPr>
          <w:i/>
        </w:rPr>
        <w:t>snail</w:t>
      </w:r>
      <w:r w:rsidR="00E81D7E">
        <w:t xml:space="preserve"> (Figure 2-12A), and weaker binding to a VAR in the 5’ flanking region of </w:t>
      </w:r>
      <w:r w:rsidR="00E81D7E" w:rsidRPr="00D67447">
        <w:rPr>
          <w:i/>
        </w:rPr>
        <w:t>twist</w:t>
      </w:r>
      <w:r w:rsidR="00E81D7E">
        <w:t xml:space="preserve"> (Figure 2-12B). </w:t>
      </w:r>
      <w:r w:rsidR="00812CA0">
        <w:t>Thus, Gro recruitment may not be the critical step in converting Dorsal from an activator to a repressor.</w:t>
      </w:r>
    </w:p>
    <w:p w14:paraId="70CD014C" w14:textId="5F8257F3" w:rsidR="002F72B7" w:rsidRDefault="00554D96" w:rsidP="00812CA0">
      <w:pPr>
        <w:spacing w:line="480" w:lineRule="auto"/>
      </w:pPr>
      <w:r>
        <w:tab/>
      </w:r>
      <w:r w:rsidR="00812CA0">
        <w:t>To explore this question further, we looked more broadly at localization of Gro to Dorsal binding sites. These</w:t>
      </w:r>
      <w:r w:rsidR="00814814">
        <w:t xml:space="preserve"> sites can be subdivided into </w:t>
      </w:r>
      <w:r w:rsidR="00761DFB">
        <w:t>three</w:t>
      </w:r>
      <w:r w:rsidR="00814814">
        <w:t xml:space="preserve"> classes dependent on </w:t>
      </w:r>
      <w:r w:rsidR="00761DFB">
        <w:t>the resulting expression pattern of the regulated gene {Biemar, 2006 #5}</w:t>
      </w:r>
      <w:del w:id="175" w:author="Michael Chambers" w:date="2015-11-17T00:54:00Z">
        <w:r w:rsidR="001C49D0" w:rsidDel="003276FD">
          <w:delText xml:space="preserve"> </w:delText>
        </w:r>
      </w:del>
      <w:r w:rsidR="001C49D0">
        <w:t>{Zeitlinger, 2007 #3025}</w:t>
      </w:r>
      <w:r w:rsidR="00814814">
        <w:t xml:space="preserve">. </w:t>
      </w:r>
      <w:r w:rsidR="00C13C51">
        <w:t xml:space="preserve">Class I </w:t>
      </w:r>
      <w:r w:rsidR="00812CA0">
        <w:t>sites, which are low affinity sites,</w:t>
      </w:r>
      <w:r w:rsidR="00C13C51">
        <w:t xml:space="preserve"> result in gene expression in the most ventral regions of the embryo (presumptive mesoderm), </w:t>
      </w:r>
      <w:r w:rsidR="00812CA0">
        <w:t>where Dorsal concentrations are highest</w:t>
      </w:r>
      <w:r w:rsidR="00C13C51">
        <w:t xml:space="preserve">. Class II </w:t>
      </w:r>
      <w:r w:rsidR="00812CA0">
        <w:t xml:space="preserve">sites are generally of higher affinity than class I sites and are </w:t>
      </w:r>
      <w:r w:rsidR="005D1A03">
        <w:t>frequently found</w:t>
      </w:r>
      <w:r w:rsidR="00812CA0">
        <w:t xml:space="preserve"> adjacent to binding sites for other factors (such as bHLH factors) that enable Dorsal to activate transcription at lower concentrations. As a result, these sites are active in</w:t>
      </w:r>
      <w:r w:rsidR="00C13C51">
        <w:t xml:space="preserve"> </w:t>
      </w:r>
      <w:r w:rsidR="0082183C">
        <w:t>in ventrolat</w:t>
      </w:r>
      <w:r w:rsidR="00C13C51">
        <w:t xml:space="preserve">eral regions (neuroectoderm), an area with intermediate levels of nuclear Dorsal. Class III </w:t>
      </w:r>
      <w:r w:rsidR="00812CA0">
        <w:t>sites</w:t>
      </w:r>
      <w:r w:rsidR="00C13C51">
        <w:t xml:space="preserve"> </w:t>
      </w:r>
      <w:r w:rsidR="005D1A03">
        <w:t>are associated with genes that are repressed by Dorsal and whose expression is thereby restricted to the dorsal ectoderm.</w:t>
      </w:r>
      <w:r w:rsidR="00C13C51">
        <w:t xml:space="preserve"> </w:t>
      </w:r>
      <w:r w:rsidR="005D1A03">
        <w:t xml:space="preserve"> In accord with what we observed </w:t>
      </w:r>
      <w:del w:id="176" w:author="Michael Chambers" w:date="2015-11-17T00:55:00Z">
        <w:r w:rsidR="005D1A03" w:rsidDel="003276FD">
          <w:delText>form observation of the</w:delText>
        </w:r>
      </w:del>
      <w:ins w:id="177" w:author="Michael Chambers" w:date="2015-11-17T00:55:00Z">
        <w:r w:rsidR="003276FD">
          <w:t>at</w:t>
        </w:r>
      </w:ins>
      <w:r w:rsidR="005D1A03">
        <w:t xml:space="preserve"> </w:t>
      </w:r>
      <w:r w:rsidR="005D1A03" w:rsidRPr="00124DFE">
        <w:rPr>
          <w:i/>
          <w:rPrChange w:id="178" w:author="Albert Courey" w:date="2015-11-16T15:26:00Z">
            <w:rPr/>
          </w:rPrChange>
        </w:rPr>
        <w:t>snail</w:t>
      </w:r>
      <w:r w:rsidR="005D1A03">
        <w:t xml:space="preserve"> and </w:t>
      </w:r>
      <w:r w:rsidR="005D1A03" w:rsidRPr="00124DFE">
        <w:rPr>
          <w:i/>
          <w:rPrChange w:id="179" w:author="Albert Courey" w:date="2015-11-16T15:26:00Z">
            <w:rPr/>
          </w:rPrChange>
        </w:rPr>
        <w:t>twist</w:t>
      </w:r>
      <w:r w:rsidR="005D1A03">
        <w:t xml:space="preserve"> VARs, Groucho is not restricted to the class III sites</w:t>
      </w:r>
      <w:del w:id="180" w:author="Michael Chambers" w:date="2015-11-17T00:55:00Z">
        <w:r w:rsidR="005D1A03" w:rsidDel="003276FD">
          <w:delText>,</w:delText>
        </w:r>
      </w:del>
      <w:r w:rsidR="005D1A03">
        <w:t xml:space="preserve"> but is found at</w:t>
      </w:r>
      <w:r w:rsidR="00814814">
        <w:t xml:space="preserve"> all three types of sites</w:t>
      </w:r>
      <w:r w:rsidR="00CA4F52">
        <w:t xml:space="preserve"> (Fig. 2-14</w:t>
      </w:r>
      <w:r w:rsidR="00CC5CC6">
        <w:t>A</w:t>
      </w:r>
      <w:r w:rsidR="00246EC8">
        <w:t>).</w:t>
      </w:r>
      <w:r w:rsidR="00CA10C2">
        <w:t xml:space="preserve"> No single class of Dorsal site is significantly</w:t>
      </w:r>
      <w:r w:rsidR="00AF354F">
        <w:t xml:space="preserve"> enriched</w:t>
      </w:r>
      <w:r w:rsidR="00CA10C2">
        <w:t xml:space="preserve"> over the others, indicating that Groucho binds to Dorsal more frequently than previously surmised, even </w:t>
      </w:r>
      <w:r w:rsidR="005D1A03">
        <w:t>at sites</w:t>
      </w:r>
      <w:r w:rsidR="00CA10C2">
        <w:t xml:space="preserve"> where Dorsal is activating transcription.</w:t>
      </w:r>
    </w:p>
    <w:p w14:paraId="301078DF" w14:textId="5150A030" w:rsidR="00975FD7" w:rsidRPr="00E34733" w:rsidRDefault="00C26DA5" w:rsidP="00D67447">
      <w:pPr>
        <w:spacing w:line="480" w:lineRule="auto"/>
        <w:ind w:firstLine="720"/>
      </w:pPr>
      <w:r>
        <w:t>As Groucho requires additional factors to facilitate interaction with Dorsal</w:t>
      </w:r>
      <w:r w:rsidR="00975FD7">
        <w:t xml:space="preserve">, we calculated the combinatorial overlap of each Groucho binding segment with the </w:t>
      </w:r>
      <w:r w:rsidR="00975FD7">
        <w:lastRenderedPageBreak/>
        <w:t>binding patterns of 25 transcription factors derived from 2 – 4 hr embryos {MacArthur, 2009 #6}. A factor heatmap of the hierarchically clustered Groucho binding regions reveals two major classes of Groucho binding site</w:t>
      </w:r>
      <w:r>
        <w:t>s</w:t>
      </w:r>
      <w:r w:rsidR="00975FD7">
        <w:t>. The first class is characterized by extensive</w:t>
      </w:r>
      <w:del w:id="181" w:author="Michael Chambers" w:date="2015-11-17T00:56:00Z">
        <w:r w:rsidR="00975FD7" w:rsidDel="003276FD">
          <w:delText>,</w:delText>
        </w:r>
      </w:del>
      <w:r w:rsidR="00975FD7">
        <w:t xml:space="preserve"> overlap with six factors: Dorsal, Dichaete, Medea, Twist, Daughterless, and Kruppel, and </w:t>
      </w:r>
      <w:ins w:id="182" w:author="Michael Chambers" w:date="2015-11-17T00:56:00Z">
        <w:r w:rsidR="003276FD">
          <w:t xml:space="preserve">a </w:t>
        </w:r>
      </w:ins>
      <w:r w:rsidR="00975FD7">
        <w:t xml:space="preserve">lesser degrees of overlap with </w:t>
      </w:r>
      <w:del w:id="183" w:author="Michael Chambers" w:date="2015-11-17T00:56:00Z">
        <w:r w:rsidR="00975FD7" w:rsidDel="003276FD">
          <w:delText xml:space="preserve">one or more </w:delText>
        </w:r>
      </w:del>
      <w:r w:rsidR="00975FD7">
        <w:t>additional assayed factor</w:t>
      </w:r>
      <w:ins w:id="184" w:author="Michael Chambers" w:date="2015-11-17T00:56:00Z">
        <w:r w:rsidR="003276FD">
          <w:t>s</w:t>
        </w:r>
      </w:ins>
      <w:r w:rsidR="00CA4F52">
        <w:t xml:space="preserve"> (Fig. 2-15</w:t>
      </w:r>
      <w:r w:rsidR="00975FD7">
        <w:t xml:space="preserve">). While Dorsal is a well-studied Groucho-interacting protein, the degree to which Groucho colocalizes with Dorsal is surprising, given that there are at minimum thirteen other factors capable of recruiting Groucho in processes thought to be Dorsal-independent {Mannervik, 2014 #2280}. The second major class of Groucho binding site, comprising ~25% of Groucho sites in the early embryo, lacks overlap with any of the assayed transcription factors. </w:t>
      </w:r>
      <w:r>
        <w:t>This apparent high-level segregation of Groucho recruitment sites has multiple interpretations</w:t>
      </w:r>
      <w:r w:rsidR="00975FD7">
        <w:t xml:space="preserve">. Given that overlap was only calculated against 25 of the estimated ~700 transcription factors contained in the </w:t>
      </w:r>
      <w:r w:rsidR="00975FD7">
        <w:rPr>
          <w:i/>
        </w:rPr>
        <w:t xml:space="preserve">Drosophila </w:t>
      </w:r>
      <w:r w:rsidR="00975FD7">
        <w:t>genome {Adams, 2000 #3120}, there could exist factors, or entire classes of factors, to which Groucho is being recruited that have yet to be identified</w:t>
      </w:r>
      <w:r>
        <w:t xml:space="preserve"> or assayed in the early embryo</w:t>
      </w:r>
      <w:r w:rsidR="00975FD7">
        <w:t xml:space="preserve">. </w:t>
      </w:r>
      <w:r>
        <w:t>It’s also possible that</w:t>
      </w:r>
      <w:r w:rsidR="00975FD7">
        <w:t xml:space="preserve"> some of these sites represent recruitment of Groucho to chromatin in a manner not dependent on additional factors, for example through interaction with histones</w:t>
      </w:r>
      <w:r>
        <w:t xml:space="preserve">, </w:t>
      </w:r>
      <w:r w:rsidR="003763E7">
        <w:t>perhaps after delivery to a site by DNA looping</w:t>
      </w:r>
      <w:r w:rsidR="00975FD7">
        <w:t>.</w:t>
      </w:r>
    </w:p>
    <w:p w14:paraId="4CA2FF4F" w14:textId="5C905D16" w:rsidR="00BD4A9E" w:rsidRDefault="00BD4A9E" w:rsidP="00D67447">
      <w:pPr>
        <w:spacing w:line="480" w:lineRule="auto"/>
      </w:pPr>
    </w:p>
    <w:p w14:paraId="4B17F8B9" w14:textId="03056B2F" w:rsidR="00C56855" w:rsidRDefault="004C62C0" w:rsidP="00DF7C23">
      <w:pPr>
        <w:spacing w:line="480" w:lineRule="auto"/>
      </w:pPr>
      <w:r w:rsidRPr="00C316C2">
        <w:rPr>
          <w:i/>
        </w:rPr>
        <w:t>Identification of Groucho Targets by Developmental Stage</w:t>
      </w:r>
    </w:p>
    <w:p w14:paraId="155F22AB" w14:textId="1D2BCE2D" w:rsidR="00A30785" w:rsidRDefault="003763E7" w:rsidP="00BA12A8">
      <w:pPr>
        <w:spacing w:line="480" w:lineRule="auto"/>
        <w:ind w:firstLine="720"/>
      </w:pPr>
      <w:r>
        <w:t>To</w:t>
      </w:r>
      <w:r w:rsidR="00631114">
        <w:t xml:space="preserve"> incorporate our picture of Groucho binding into a framework of Groucho-mediated </w:t>
      </w:r>
      <w:r w:rsidR="00F73A0E">
        <w:t>repression</w:t>
      </w:r>
      <w:r w:rsidR="00A30785">
        <w:t xml:space="preserve">, we analyzed the transcriptomes of staged embryos </w:t>
      </w:r>
      <w:r w:rsidR="009D5C49">
        <w:t xml:space="preserve">expressing </w:t>
      </w:r>
      <w:r w:rsidR="009D5C49">
        <w:lastRenderedPageBreak/>
        <w:t>multiple dosages of Groucho</w:t>
      </w:r>
      <w:r w:rsidR="00A30785">
        <w:t>. These included fly lines maternally overexpressing Groucho</w:t>
      </w:r>
      <w:r w:rsidR="00555693">
        <w:t xml:space="preserve"> at two levels,</w:t>
      </w:r>
      <w:r w:rsidR="00A30785">
        <w:t xml:space="preserve"> </w:t>
      </w:r>
      <w:ins w:id="185" w:author="Michael Chambers" w:date="2015-11-17T00:57:00Z">
        <w:r w:rsidR="003276FD">
          <w:t xml:space="preserve">approximately </w:t>
        </w:r>
      </w:ins>
      <w:r w:rsidR="00A30785">
        <w:t>two-fold and four-fold</w:t>
      </w:r>
      <w:r w:rsidR="009D5C49">
        <w:t xml:space="preserve"> higher than endo</w:t>
      </w:r>
      <w:r w:rsidR="00555693">
        <w:t>genous</w:t>
      </w:r>
      <w:r w:rsidR="00A30785">
        <w:t xml:space="preserve">, as well as </w:t>
      </w:r>
      <w:r w:rsidR="009D5C49">
        <w:t xml:space="preserve">a line </w:t>
      </w:r>
      <w:r w:rsidR="00A30785">
        <w:t>overexpressing a Groucho deletion mutant lacking the central SP domain</w:t>
      </w:r>
      <w:r w:rsidR="009D5C49">
        <w:t xml:space="preserve"> (Gro∆SP)</w:t>
      </w:r>
      <w:ins w:id="186" w:author="Michael Chambers" w:date="2015-11-17T00:58:00Z">
        <w:r w:rsidR="003276FD">
          <w:t>{Turki-Judeh, 2012 #2966}</w:t>
        </w:r>
      </w:ins>
      <w:r w:rsidR="00A30785">
        <w:t xml:space="preserve">. </w:t>
      </w:r>
      <w:r w:rsidR="0057687B">
        <w:t>Overexpression of a deletion variant of Groucho lacking the SP domain was found to result in faulty targeting and ectopic repression of multiple non-Groucho target genes</w:t>
      </w:r>
      <w:del w:id="187" w:author="Michael Chambers" w:date="2015-11-17T00:58:00Z">
        <w:r w:rsidR="0057687B" w:rsidDel="003276FD">
          <w:delText xml:space="preserve"> {Turki-Judeh, 2012 #2966}</w:delText>
        </w:r>
      </w:del>
      <w:r w:rsidR="0057687B">
        <w:t>, a trend that we sought to investigate on a genome-wide scale</w:t>
      </w:r>
      <w:ins w:id="188" w:author="Michael Chambers" w:date="2015-11-17T00:58:00Z">
        <w:r w:rsidR="003276FD">
          <w:t xml:space="preserve"> {Turki-Judeh, 2012 #2966}</w:t>
        </w:r>
      </w:ins>
      <w:r w:rsidR="0057687B">
        <w:t xml:space="preserve">. </w:t>
      </w:r>
      <w:r w:rsidR="00A30785">
        <w:t xml:space="preserve">Additionally, we analyzed the transcriptome of embryos </w:t>
      </w:r>
      <w:r w:rsidR="00555693">
        <w:t xml:space="preserve">lacking maternally-contributed </w:t>
      </w:r>
      <w:r w:rsidR="009D5C49">
        <w:t xml:space="preserve">functional </w:t>
      </w:r>
      <w:r w:rsidR="00306543">
        <w:t xml:space="preserve">Groucho. These embryos </w:t>
      </w:r>
      <w:r w:rsidR="00071D1D">
        <w:t xml:space="preserve">are derived from </w:t>
      </w:r>
      <w:r w:rsidR="00523B36">
        <w:t>maternal</w:t>
      </w:r>
      <w:r w:rsidR="00D87B1E">
        <w:t xml:space="preserve"> </w:t>
      </w:r>
      <w:r w:rsidR="00071D1D">
        <w:t xml:space="preserve">germline clones </w:t>
      </w:r>
      <w:r w:rsidR="00D87B1E">
        <w:t xml:space="preserve">homozygous for </w:t>
      </w:r>
      <w:r w:rsidR="00D87B1E">
        <w:rPr>
          <w:i/>
        </w:rPr>
        <w:t>gro</w:t>
      </w:r>
      <w:r w:rsidR="00D87B1E">
        <w:rPr>
          <w:i/>
          <w:vertAlign w:val="superscript"/>
        </w:rPr>
        <w:t>MB36</w:t>
      </w:r>
      <w:r w:rsidR="00D87B1E">
        <w:t>, a lethal</w:t>
      </w:r>
      <w:r w:rsidR="00D87B1E">
        <w:rPr>
          <w:i/>
        </w:rPr>
        <w:t xml:space="preserve"> </w:t>
      </w:r>
      <w:r w:rsidR="00071D1D">
        <w:t xml:space="preserve">allele that </w:t>
      </w:r>
      <w:r w:rsidR="00D87B1E">
        <w:t>introduces an ectopic splice site near the 5’</w:t>
      </w:r>
      <w:r w:rsidR="008545FD">
        <w:t xml:space="preserve"> end of </w:t>
      </w:r>
      <w:r w:rsidR="008545FD" w:rsidRPr="00B71A99">
        <w:rPr>
          <w:i/>
        </w:rPr>
        <w:t>gro</w:t>
      </w:r>
      <w:r w:rsidR="008545FD">
        <w:t xml:space="preserve"> {Jennings, 2007 #2990}. The resulting transcript codes the initial 12 amino acids of Groucho followed by ~100 amino acids derived from frameshifted sequence. The allele produces no detectable Groucho protein, and </w:t>
      </w:r>
      <w:ins w:id="189" w:author="Michael Chambers" w:date="2015-11-17T00:59:00Z">
        <w:r w:rsidR="003276FD">
          <w:t xml:space="preserve">results in </w:t>
        </w:r>
      </w:ins>
      <w:r w:rsidR="008545FD">
        <w:t>severely decreased levels of transcript, presumably due to nonsense-mediated mRNA decay.</w:t>
      </w:r>
      <w:r w:rsidR="00071D1D">
        <w:t xml:space="preserve"> </w:t>
      </w:r>
      <w:r w:rsidR="00306543">
        <w:t>Analysis of Gro transcript levels across samples at each timepoint confirms overexpressing lines accumulated increased transcript levels, with the effect being greatest at the first timepoint</w:t>
      </w:r>
      <w:r w:rsidR="00DC538D">
        <w:t xml:space="preserve"> (Fig. 2-1</w:t>
      </w:r>
      <w:r w:rsidR="00CA4F52">
        <w:t>7</w:t>
      </w:r>
      <w:r w:rsidR="00306543">
        <w:t>A</w:t>
      </w:r>
      <w:r w:rsidR="00A15868">
        <w:t>)</w:t>
      </w:r>
      <w:r w:rsidR="008545FD">
        <w:t xml:space="preserve">. </w:t>
      </w:r>
      <w:r w:rsidR="00306543">
        <w:t xml:space="preserve"> </w:t>
      </w:r>
      <w:r w:rsidR="00E531E1">
        <w:t xml:space="preserve">This excess transcript is partially cleared from the embryo by later timepoints, but does not fully return to wild-type levels over the time span analyzed. </w:t>
      </w:r>
      <w:r w:rsidR="00306543">
        <w:t xml:space="preserve">Groucho loss-of-function embryos failed to accumulate Gro transcripts to any significant degree across all timepoints. Wild-type embryos exhibit the </w:t>
      </w:r>
      <w:r w:rsidR="00A15868">
        <w:t>expected</w:t>
      </w:r>
      <w:r w:rsidR="00306543">
        <w:t xml:space="preserve"> pattern of initially high levels of maternally-deposited transcript, which are </w:t>
      </w:r>
      <w:r w:rsidR="00A15868">
        <w:t>gradually</w:t>
      </w:r>
      <w:r w:rsidR="00306543">
        <w:t xml:space="preserve"> reduced as </w:t>
      </w:r>
      <w:r w:rsidR="00DC538D">
        <w:t>development proceeds (Fig. 2-1</w:t>
      </w:r>
      <w:r w:rsidR="00CA4F52">
        <w:t>7</w:t>
      </w:r>
      <w:r w:rsidR="00306543">
        <w:t>B).</w:t>
      </w:r>
    </w:p>
    <w:p w14:paraId="7D7FE12C" w14:textId="349157EF" w:rsidR="00306543" w:rsidRDefault="00306543" w:rsidP="00BA12A8">
      <w:pPr>
        <w:spacing w:line="480" w:lineRule="auto"/>
        <w:ind w:firstLine="720"/>
      </w:pPr>
      <w:r>
        <w:lastRenderedPageBreak/>
        <w:t xml:space="preserve">Clustering of RNA-seq </w:t>
      </w:r>
      <w:r w:rsidR="00A15868">
        <w:t>profiles</w:t>
      </w:r>
      <w:r>
        <w:t xml:space="preserve"> </w:t>
      </w:r>
      <w:r w:rsidR="00E531E1">
        <w:t xml:space="preserve">by similarity </w:t>
      </w:r>
      <w:r>
        <w:t xml:space="preserve">reveals the transcriptomes cluster </w:t>
      </w:r>
      <w:r w:rsidR="00A15868">
        <w:t xml:space="preserve">first </w:t>
      </w:r>
      <w:r>
        <w:t>by timepoint, then by Groucho dosage</w:t>
      </w:r>
      <w:r w:rsidR="00DC538D">
        <w:t xml:space="preserve"> (Fig 2-1</w:t>
      </w:r>
      <w:r w:rsidR="00CA4F52">
        <w:t>8</w:t>
      </w:r>
      <w:r w:rsidR="00F034D8">
        <w:t>)</w:t>
      </w:r>
      <w:r>
        <w:t>.</w:t>
      </w:r>
      <w:r w:rsidR="00F034D8">
        <w:t xml:space="preserve"> Groucho loss-of-function samples segregate well from wild-type and overexpression samples, while cluster discrimination between wild-type and overexpression is relatively weak, indicating that loss-of-function embryos exhibit a greater degree of transcriptome deviation from all other samples</w:t>
      </w:r>
      <w:del w:id="190" w:author="Michael Chambers" w:date="2015-11-17T01:00:00Z">
        <w:r w:rsidR="00F034D8" w:rsidDel="003276FD">
          <w:delText>, while there are enough similarities between overexpression and wild-type embryos that they can cluster together</w:delText>
        </w:r>
      </w:del>
      <w:r w:rsidR="00F034D8">
        <w:t xml:space="preserve">. Groucho loss-of-function samples from the second and third timepoints cluster independently from all other samples at those </w:t>
      </w:r>
      <w:r w:rsidR="00A15868">
        <w:t xml:space="preserve">two timepoints, </w:t>
      </w:r>
      <w:r w:rsidR="00E531E1">
        <w:t xml:space="preserve">indicative that </w:t>
      </w:r>
      <w:r w:rsidR="00F034D8">
        <w:t>accumulat</w:t>
      </w:r>
      <w:r w:rsidR="00E531E1">
        <w:t>ed</w:t>
      </w:r>
      <w:r w:rsidR="00F034D8">
        <w:t xml:space="preserve"> differences in gene </w:t>
      </w:r>
      <w:r w:rsidR="00E531E1">
        <w:t xml:space="preserve">expression </w:t>
      </w:r>
      <w:r w:rsidR="00F034D8">
        <w:t>ha</w:t>
      </w:r>
      <w:r w:rsidR="00E531E1">
        <w:t>ve</w:t>
      </w:r>
      <w:r w:rsidR="00F034D8">
        <w:t xml:space="preserve"> put these embryos on a </w:t>
      </w:r>
      <w:r w:rsidR="00A15868">
        <w:t>highly divergent</w:t>
      </w:r>
      <w:r w:rsidR="00F034D8">
        <w:t xml:space="preserve"> and non-viable de</w:t>
      </w:r>
      <w:r w:rsidR="00220297">
        <w:t>v</w:t>
      </w:r>
      <w:r w:rsidR="00DC538D">
        <w:t>elopmental trajectory (Fig. 2-1</w:t>
      </w:r>
      <w:r w:rsidR="00CA4F52">
        <w:t>8</w:t>
      </w:r>
      <w:r w:rsidR="00F034D8">
        <w:t>, red box).</w:t>
      </w:r>
    </w:p>
    <w:p w14:paraId="16C526A4" w14:textId="7E922E9E" w:rsidR="008B10CF" w:rsidRDefault="008B10CF" w:rsidP="00BA12A8">
      <w:pPr>
        <w:spacing w:line="480" w:lineRule="auto"/>
        <w:ind w:firstLine="720"/>
      </w:pPr>
      <w:r>
        <w:t>Principal component analysis</w:t>
      </w:r>
      <w:r w:rsidR="006F1624">
        <w:t xml:space="preserve"> (PCA)</w:t>
      </w:r>
      <w:r>
        <w:t xml:space="preserve"> allows a more detailed dissection of transcriptome profile changes between Groucho dosages, and how those ch</w:t>
      </w:r>
      <w:r w:rsidR="00220297">
        <w:t>a</w:t>
      </w:r>
      <w:r w:rsidR="00DC538D">
        <w:t>nges evolve over time (Fig. 2-1</w:t>
      </w:r>
      <w:r w:rsidR="00CA4F52">
        <w:t>9</w:t>
      </w:r>
      <w:r>
        <w:t xml:space="preserve">). </w:t>
      </w:r>
      <w:r w:rsidR="006F1624">
        <w:t xml:space="preserve">PCA is a common technique used to visualize high-dimensionality data in two dimensions; linear distance between two points is directly proportional to the dissimilarity between those samples. PCA analysis reveals two sources of variance between samples: developmental stage on the x-axis, and Gro dosage on the y-axis, fitting with the major </w:t>
      </w:r>
      <w:r w:rsidR="00943FAB">
        <w:t>determinants</w:t>
      </w:r>
      <w:r w:rsidR="006F1624">
        <w:t xml:space="preserve"> of hierarchical clustering seen in the previous c</w:t>
      </w:r>
      <w:r w:rsidR="00943FAB">
        <w:t xml:space="preserve">orrelation heatmap. </w:t>
      </w:r>
      <w:r w:rsidR="004F14EE">
        <w:t>Comparison of the overexpression lines with the wild-type embryos shows that while these samples exhibit overall high similarity at early timepoints (upper-left cluster), overexpression samples grow increasingly distinct from wild-type over time, as can be seen by the divergence of these points from the wild-type sample (in red)</w:t>
      </w:r>
      <w:ins w:id="191" w:author="Michael Chambers" w:date="2015-11-17T01:03:00Z">
        <w:r w:rsidR="00CA6AE5">
          <w:t xml:space="preserve">, despite the </w:t>
        </w:r>
      </w:ins>
      <w:ins w:id="192" w:author="Michael Chambers" w:date="2015-11-17T01:04:00Z">
        <w:r w:rsidR="00CA6AE5">
          <w:t xml:space="preserve">diminished difference of Gro transcript levels at later time points. </w:t>
        </w:r>
      </w:ins>
      <w:del w:id="193" w:author="Michael Chambers" w:date="2015-11-17T01:04:00Z">
        <w:r w:rsidR="004F14EE" w:rsidDel="00CA6AE5">
          <w:delText>.</w:delText>
        </w:r>
      </w:del>
      <w:del w:id="194" w:author="Michael Chambers" w:date="2015-11-17T01:01:00Z">
        <w:r w:rsidR="004F14EE" w:rsidDel="00CA6AE5">
          <w:delText xml:space="preserve"> Gro loss-of-function samples </w:delText>
        </w:r>
        <w:r w:rsidR="00A15868" w:rsidDel="00CA6AE5">
          <w:delText>plot</w:delText>
        </w:r>
        <w:r w:rsidR="004F14EE" w:rsidDel="00CA6AE5">
          <w:delText xml:space="preserve"> independently </w:delText>
        </w:r>
        <w:r w:rsidR="00A15868" w:rsidDel="00CA6AE5">
          <w:delText>at all timepoints, exhibiting a</w:delText>
        </w:r>
        <w:r w:rsidR="004F14EE" w:rsidDel="00CA6AE5">
          <w:delText xml:space="preserve"> strong divergence from all other samples at all timepoints.</w:delText>
        </w:r>
      </w:del>
    </w:p>
    <w:p w14:paraId="0EC7D1E3" w14:textId="33D97A3B" w:rsidR="00A15868" w:rsidRDefault="009D5C49" w:rsidP="00BA12A8">
      <w:pPr>
        <w:spacing w:line="480" w:lineRule="auto"/>
        <w:ind w:firstLine="720"/>
      </w:pPr>
      <w:r>
        <w:lastRenderedPageBreak/>
        <w:t>Perturbation of Groucho levels results in the misregulation of a significant proportion of the Drosophila genome over each timespan (</w:t>
      </w:r>
      <w:r w:rsidR="000B41DA" w:rsidRPr="00DF7C23">
        <w:t>Fig</w:t>
      </w:r>
      <w:r w:rsidR="00DC538D">
        <w:t xml:space="preserve"> 2-</w:t>
      </w:r>
      <w:r w:rsidR="00CA4F52">
        <w:t>20</w:t>
      </w:r>
      <w:r w:rsidR="007263B7">
        <w:t>A</w:t>
      </w:r>
      <w:r>
        <w:t>). The Groucho loss-of-function phenotype was more severe than that obtained from overexpression,</w:t>
      </w:r>
      <w:r w:rsidR="00E67908">
        <w:t xml:space="preserve"> with</w:t>
      </w:r>
      <w:r w:rsidR="004643B0">
        <w:t xml:space="preserve"> over 10% of </w:t>
      </w:r>
      <w:r w:rsidR="00E531E1">
        <w:t xml:space="preserve">expressed genes </w:t>
      </w:r>
      <w:r w:rsidR="004643B0">
        <w:t xml:space="preserve">exhibiting </w:t>
      </w:r>
      <w:r w:rsidR="00E531E1">
        <w:t xml:space="preserve">significant </w:t>
      </w:r>
      <w:r w:rsidR="004643B0">
        <w:t>changes in expression level</w:t>
      </w:r>
      <w:r w:rsidR="00E67908">
        <w:t xml:space="preserve"> at each </w:t>
      </w:r>
      <w:commentRangeStart w:id="195"/>
      <w:r w:rsidR="00E67908">
        <w:t>timepoint</w:t>
      </w:r>
      <w:commentRangeEnd w:id="195"/>
      <w:r w:rsidR="00071D1D">
        <w:rPr>
          <w:rStyle w:val="CommentReference"/>
        </w:rPr>
        <w:commentReference w:id="195"/>
      </w:r>
      <w:r w:rsidR="007263B7">
        <w:t xml:space="preserve">, with the greatest effect seen in the second, 4 </w:t>
      </w:r>
      <w:r w:rsidR="00551DEF">
        <w:t>to</w:t>
      </w:r>
      <w:r w:rsidR="00DC538D">
        <w:t xml:space="preserve"> 6.5 hour stage (Fig. 2-</w:t>
      </w:r>
      <w:r w:rsidR="00CA4F52">
        <w:t>20</w:t>
      </w:r>
      <w:r w:rsidR="00E531E1">
        <w:t>B</w:t>
      </w:r>
      <w:r w:rsidR="007263B7">
        <w:t>). Overexpression samples exhibit a smaller yet still significant proportion of differentially expressed genes</w:t>
      </w:r>
      <w:r w:rsidR="00E531E1">
        <w:t>, with between 2 and 16% of the expressed genome undergoing differential expression</w:t>
      </w:r>
      <w:r w:rsidR="007263B7">
        <w:t>, with the strongest ef</w:t>
      </w:r>
      <w:r w:rsidR="00FD7F1A">
        <w:t>fect seen at the final, 6.</w:t>
      </w:r>
      <w:r w:rsidR="007263B7">
        <w:t>5 to 9 hour stage</w:t>
      </w:r>
      <w:r w:rsidR="004643B0">
        <w:t xml:space="preserve">. </w:t>
      </w:r>
      <w:r w:rsidR="00FD7F1A">
        <w:t xml:space="preserve">Comparison of differentially expressed genes in the three Gro overexpression lines reveals significant correlation between activation or repression </w:t>
      </w:r>
      <w:r w:rsidR="00973604">
        <w:t>of genes regardless of Groucho dosage</w:t>
      </w:r>
      <w:r w:rsidR="00FD7F1A">
        <w:t>, with this effect holding ac</w:t>
      </w:r>
      <w:r w:rsidR="00DC538D">
        <w:t>ross all timepoints (Fig. 2-</w:t>
      </w:r>
      <w:r w:rsidR="00CA4F52">
        <w:t>21</w:t>
      </w:r>
      <w:r w:rsidR="00A15868">
        <w:t>).</w:t>
      </w:r>
    </w:p>
    <w:p w14:paraId="30EF12DD" w14:textId="1555AF59" w:rsidR="00063ECE" w:rsidRDefault="004643B0" w:rsidP="00BA12A8">
      <w:pPr>
        <w:spacing w:line="480" w:lineRule="auto"/>
        <w:ind w:firstLine="720"/>
      </w:pPr>
      <w:r>
        <w:t xml:space="preserve">As Groucho is known to restrict the expression patterns of </w:t>
      </w:r>
      <w:r w:rsidR="00071D1D">
        <w:t xml:space="preserve">many developmental regulators </w:t>
      </w:r>
      <w:r>
        <w:t xml:space="preserve">including </w:t>
      </w:r>
      <w:r w:rsidR="00071D1D">
        <w:t>transcription factors, splicing factors, and signaling molecules</w:t>
      </w:r>
      <w:r>
        <w:t xml:space="preserve"> (</w:t>
      </w:r>
      <w:r w:rsidR="00071D1D">
        <w:t xml:space="preserve">e.g., </w:t>
      </w:r>
      <w:r>
        <w:t>tailless</w:t>
      </w:r>
      <w:r w:rsidR="00071D1D">
        <w:t xml:space="preserve">, </w:t>
      </w:r>
      <w:r w:rsidR="00E67908">
        <w:t>huckebein</w:t>
      </w:r>
      <w:r w:rsidR="00071D1D">
        <w:t>, zen, Sxl, dpp, etc.</w:t>
      </w:r>
      <w:r w:rsidR="00E67908">
        <w:t>),</w:t>
      </w:r>
      <w:r>
        <w:t xml:space="preserve"> it is suspected that many of these </w:t>
      </w:r>
      <w:r w:rsidR="00ED2BD5">
        <w:t>potential</w:t>
      </w:r>
      <w:r>
        <w:t xml:space="preserve"> Groucho targets are secondary targets of Groucho and are not regulated by</w:t>
      </w:r>
      <w:r w:rsidR="00FE0377">
        <w:t xml:space="preserve"> direct</w:t>
      </w:r>
      <w:r>
        <w:t xml:space="preserve"> Groucho occupancy of their </w:t>
      </w:r>
      <w:del w:id="196" w:author="Michael Chambers" w:date="2015-11-17T01:05:00Z">
        <w:r w:rsidDel="00CA6AE5">
          <w:delText xml:space="preserve">enhancer </w:delText>
        </w:r>
      </w:del>
      <w:ins w:id="197" w:author="Michael Chambers" w:date="2015-11-17T01:05:00Z">
        <w:r w:rsidR="00CA6AE5">
          <w:t xml:space="preserve">regulatory </w:t>
        </w:r>
      </w:ins>
      <w:r>
        <w:t>regions.</w:t>
      </w:r>
      <w:r w:rsidR="00FD7F1A">
        <w:t xml:space="preserve"> In order to reduce the inclusion of these secondary effects in our determination of Gro targets, we </w:t>
      </w:r>
      <w:r w:rsidR="00A15868">
        <w:t>refined</w:t>
      </w:r>
      <w:r w:rsidR="00FD7F1A">
        <w:t xml:space="preserve"> the list of potential Groucho targets </w:t>
      </w:r>
      <w:r w:rsidR="001A28B8">
        <w:t>using two methodologies</w:t>
      </w:r>
      <w:r w:rsidR="00FD7F1A">
        <w:t xml:space="preserve">. </w:t>
      </w:r>
    </w:p>
    <w:p w14:paraId="206C37C0" w14:textId="61CA065B" w:rsidR="009D5C49" w:rsidRPr="00742D23" w:rsidRDefault="001A28B8" w:rsidP="00BA12A8">
      <w:pPr>
        <w:spacing w:line="480" w:lineRule="auto"/>
        <w:ind w:firstLine="720"/>
      </w:pPr>
      <w:r>
        <w:t>The first method sought to identify genes</w:t>
      </w:r>
      <w:r w:rsidR="00037E5A">
        <w:t xml:space="preserve"> both</w:t>
      </w:r>
      <w:r>
        <w:t xml:space="preserve"> sensitive to multiple levels of Groucho dosage</w:t>
      </w:r>
      <w:r w:rsidR="00037E5A">
        <w:t xml:space="preserve"> and </w:t>
      </w:r>
      <w:del w:id="198" w:author="Michael Chambers" w:date="2015-11-17T01:06:00Z">
        <w:r w:rsidR="00037E5A" w:rsidDel="00CA6AE5">
          <w:delText>the closest feature to a significant Groucho binding region</w:delText>
        </w:r>
      </w:del>
      <w:ins w:id="199" w:author="Michael Chambers" w:date="2015-11-17T01:06:00Z">
        <w:r w:rsidR="00CA6AE5">
          <w:t>bound by Gro internally or in adjacent intergenic space</w:t>
        </w:r>
      </w:ins>
      <w:r w:rsidR="00037E5A">
        <w:t xml:space="preserve">. Both sources of data are noisy by nature, as secondary effects could account for the dosage response and Groucho can regulate genes from regulatory regions many </w:t>
      </w:r>
      <w:r w:rsidR="00037E5A">
        <w:lastRenderedPageBreak/>
        <w:t xml:space="preserve">kilobases away.  </w:t>
      </w:r>
      <w:r w:rsidR="00FD7F1A">
        <w:t>First, we focus</w:t>
      </w:r>
      <w:r w:rsidR="00A15868">
        <w:t>ed</w:t>
      </w:r>
      <w:r w:rsidR="00FD7F1A">
        <w:t xml:space="preserve"> on genes that exhibit a response of an opposite </w:t>
      </w:r>
      <w:r w:rsidR="0078595F">
        <w:t xml:space="preserve">sign </w:t>
      </w:r>
      <w:r w:rsidR="00FD7F1A">
        <w:t xml:space="preserve">in the loss-of-function and one </w:t>
      </w:r>
      <w:r w:rsidR="001B6D64">
        <w:t xml:space="preserve">or both Gro </w:t>
      </w:r>
      <w:r w:rsidR="00FD7F1A">
        <w:t>overexpression lines (i.e. up-regulated under conditions of lowered Gro dosage and down-regulated under increased dosage, or vice-versa). This results in a significant restriction of the effected gene l</w:t>
      </w:r>
      <w:r w:rsidR="00DC53DC">
        <w:t>ist at each timepoint</w:t>
      </w:r>
      <w:r w:rsidR="00DC538D">
        <w:t xml:space="preserve"> (Fig. 2-</w:t>
      </w:r>
      <w:r w:rsidR="00CA4F52">
        <w:t>22</w:t>
      </w:r>
      <w:r w:rsidR="00FD7F1A">
        <w:t xml:space="preserve">). Secondly, we narrowed this list to only those genes associated with </w:t>
      </w:r>
      <w:r w:rsidR="00A15868">
        <w:t xml:space="preserve">adjacent or overlapping </w:t>
      </w:r>
      <w:r w:rsidR="00FD7F1A">
        <w:t xml:space="preserve">Groucho binding, as determined by ChIP-seq. The resulting gene list </w:t>
      </w:r>
      <w:r w:rsidR="00E408C1">
        <w:t xml:space="preserve">is significantly reduced, consisting of </w:t>
      </w:r>
      <w:r w:rsidR="003E4050">
        <w:t xml:space="preserve">248 genes, of which 151 are </w:t>
      </w:r>
      <w:del w:id="200" w:author="Michael Chambers" w:date="2015-11-17T01:07:00Z">
        <w:r w:rsidR="003E4050" w:rsidDel="00CA6AE5">
          <w:delText xml:space="preserve">common </w:delText>
        </w:r>
      </w:del>
      <w:ins w:id="201" w:author="Michael Chambers" w:date="2015-11-17T01:07:00Z">
        <w:r w:rsidR="00CA6AE5">
          <w:t xml:space="preserve">identified by comparisons of </w:t>
        </w:r>
      </w:ins>
      <w:del w:id="202" w:author="Michael Chambers" w:date="2015-11-17T01:07:00Z">
        <w:r w:rsidR="003E4050" w:rsidDel="00CA6AE5">
          <w:delText xml:space="preserve">between the </w:delText>
        </w:r>
        <w:r w:rsidR="002121BA" w:rsidDel="00CA6AE5">
          <w:delText>two</w:delText>
        </w:r>
      </w:del>
      <w:ins w:id="203" w:author="Michael Chambers" w:date="2015-11-17T01:07:00Z">
        <w:r w:rsidR="00CA6AE5">
          <w:t>both</w:t>
        </w:r>
      </w:ins>
      <w:r w:rsidR="002121BA">
        <w:t xml:space="preserve"> full-length</w:t>
      </w:r>
      <w:r w:rsidR="003E4050">
        <w:t xml:space="preserve"> G</w:t>
      </w:r>
      <w:r w:rsidR="00DC53DC">
        <w:t>r</w:t>
      </w:r>
      <w:r w:rsidR="00DC538D">
        <w:t>o overexpression lines</w:t>
      </w:r>
      <w:r w:rsidR="00063ECE">
        <w:t xml:space="preserve"> </w:t>
      </w:r>
      <w:del w:id="204" w:author="Michael Chambers" w:date="2015-11-17T01:08:00Z">
        <w:r w:rsidR="00063ECE" w:rsidDel="00CA6AE5">
          <w:delText xml:space="preserve">when compared </w:delText>
        </w:r>
      </w:del>
      <w:r w:rsidR="00063ECE">
        <w:t>to the loss-of-function line</w:t>
      </w:r>
      <w:r w:rsidR="00DC538D">
        <w:t xml:space="preserve"> (Fig 2-</w:t>
      </w:r>
      <w:r w:rsidR="00CA4F52">
        <w:t>23</w:t>
      </w:r>
      <w:r w:rsidR="003E4050">
        <w:t xml:space="preserve"> &amp; Supplemental Table 1). </w:t>
      </w:r>
    </w:p>
    <w:p w14:paraId="59BD70D4" w14:textId="1E62B1DE" w:rsidR="0054527D" w:rsidRDefault="00063ECE">
      <w:pPr>
        <w:spacing w:line="480" w:lineRule="auto"/>
        <w:ind w:firstLine="720"/>
      </w:pPr>
      <w:r>
        <w:t xml:space="preserve">The requirement that genes exhibit differential expression under multiple Groucho dosages may be an overly stringent criterion, as it would only capture the set of genes expressed at nominal levels in wild-type embryos and therefore capable of being both up- and down-regulated. Therefore, we utilized an additional method to </w:t>
      </w:r>
      <w:r w:rsidR="00B71A99">
        <w:t>explore the relationship of Groucho occup</w:t>
      </w:r>
      <w:r>
        <w:t>ancy and regulation. This method involves the use of a</w:t>
      </w:r>
      <w:r w:rsidR="00B71A99">
        <w:t xml:space="preserve"> scoring algorithm to quantify the predictive power of </w:t>
      </w:r>
      <w:r>
        <w:t>Groucho binding on</w:t>
      </w:r>
      <w:r w:rsidR="00B71A99">
        <w:t xml:space="preserve"> changes in expression. </w:t>
      </w:r>
      <w:r>
        <w:t xml:space="preserve">A similar </w:t>
      </w:r>
      <w:r w:rsidR="00B71A99">
        <w:t xml:space="preserve">procedure </w:t>
      </w:r>
      <w:r>
        <w:t xml:space="preserve">has been </w:t>
      </w:r>
      <w:r w:rsidR="00B71A99">
        <w:t xml:space="preserve">successfully utilized to predict the targets of CBP, a coactivator that cooperates with Dorsal to activate gene expression in the early embryo, </w:t>
      </w:r>
      <w:ins w:id="205" w:author="Michael Chambers" w:date="2015-11-17T01:08:00Z">
        <w:r w:rsidR="00CA6AE5">
          <w:t xml:space="preserve">by </w:t>
        </w:r>
      </w:ins>
      <w:r>
        <w:t>incorporating</w:t>
      </w:r>
      <w:r w:rsidR="00B71A99">
        <w:t xml:space="preserve"> CBP ChIP-seq data and </w:t>
      </w:r>
      <w:r>
        <w:t xml:space="preserve">a </w:t>
      </w:r>
      <w:r w:rsidR="00B71A99">
        <w:t xml:space="preserve">measurement of a mutant CBP transcriptome {Holmqvist, 2012 #3115}. </w:t>
      </w:r>
      <w:r>
        <w:t xml:space="preserve">Similar methodologies have been utilized to integrate </w:t>
      </w:r>
      <w:r w:rsidR="00DD5A36">
        <w:t xml:space="preserve">transcription factor binding and expression data in other contexts {Wang, 2013 #2256}. </w:t>
      </w:r>
      <w:r>
        <w:t xml:space="preserve"> We modified this method to allow for greater contribution of more distant binding to a gene’s score. </w:t>
      </w:r>
      <w:r w:rsidR="00B71A99">
        <w:t xml:space="preserve">On a per-gene basis, a “Groucho occupancy score” was calculated taking into account the </w:t>
      </w:r>
      <w:r w:rsidR="00B71A99">
        <w:lastRenderedPageBreak/>
        <w:t>number, size, and positioning of any Groucho peaks. Operating under a progressively relaxing score cutoff, the number of genes captured with scores above said cutoff that are up- or down-regulated upon Groucho level pertur</w:t>
      </w:r>
      <w:r w:rsidR="00BA4869">
        <w:t>bation were counted (Fig. 2-24</w:t>
      </w:r>
      <w:r w:rsidR="004A61A7">
        <w:t>). The inflection point of the resulting response curves can than be used as an empirically-derived threshold for classifying Groucho target genes.</w:t>
      </w:r>
    </w:p>
    <w:p w14:paraId="6500D420" w14:textId="08F1159C" w:rsidR="00884C6E" w:rsidRPr="008D2DAD" w:rsidRDefault="004A61A7">
      <w:pPr>
        <w:spacing w:line="480" w:lineRule="auto"/>
        <w:ind w:firstLine="720"/>
      </w:pPr>
      <w:r>
        <w:t>We find that the changes in gene expression resulting from Groucho overexpression are significantly more predictive of regulation than changes resulting from loss of Groucho activity (</w:t>
      </w:r>
      <w:r w:rsidR="00BA4869">
        <w:t>Fig. 2-24B/</w:t>
      </w:r>
      <w:r>
        <w:t>C).</w:t>
      </w:r>
      <w:r w:rsidR="00FB48A7">
        <w:t xml:space="preserve"> Very few up-regulated genes are captured by the response curve</w:t>
      </w:r>
      <w:r w:rsidR="00083D33">
        <w:t xml:space="preserve"> in overexpressing lines</w:t>
      </w:r>
      <w:r w:rsidR="00FB48A7">
        <w:t>, espec</w:t>
      </w:r>
      <w:r w:rsidR="00083D33">
        <w:t xml:space="preserve">ially at early timepoints. In </w:t>
      </w:r>
      <w:r w:rsidR="00083D33">
        <w:rPr>
          <w:i/>
        </w:rPr>
        <w:t>gro</w:t>
      </w:r>
      <w:r w:rsidR="00083D33">
        <w:rPr>
          <w:i/>
          <w:vertAlign w:val="superscript"/>
        </w:rPr>
        <w:t>MB36</w:t>
      </w:r>
      <w:r w:rsidR="00083D33">
        <w:rPr>
          <w:i/>
        </w:rPr>
        <w:t xml:space="preserve"> </w:t>
      </w:r>
      <w:r w:rsidR="00083D33">
        <w:t xml:space="preserve">embryos, </w:t>
      </w:r>
      <w:r w:rsidR="00714AE1">
        <w:t>a slight enrichment of derepressed genes is evident during the first two time spans with clear inflection points</w:t>
      </w:r>
      <w:r w:rsidR="00BA4869">
        <w:t xml:space="preserve"> (Fig. 2-24</w:t>
      </w:r>
      <w:r w:rsidR="004E5444">
        <w:t>A)</w:t>
      </w:r>
      <w:r w:rsidR="00714AE1">
        <w:t xml:space="preserve">. </w:t>
      </w:r>
    </w:p>
    <w:p w14:paraId="0F7A9F0E" w14:textId="693037D0" w:rsidR="0034281D" w:rsidRDefault="009D5C49" w:rsidP="00512087">
      <w:pPr>
        <w:spacing w:line="480" w:lineRule="auto"/>
        <w:ind w:firstLine="720"/>
      </w:pPr>
      <w:r>
        <w:t xml:space="preserve">Though the Groucho/TLE family of proteins have traditionally </w:t>
      </w:r>
      <w:r w:rsidR="0073152C">
        <w:t xml:space="preserve">been thought of as obligate repressors, </w:t>
      </w:r>
      <w:r w:rsidR="005D1B49">
        <w:t>TLE3, a human Groucho ortholog</w:t>
      </w:r>
      <w:r w:rsidR="0073152C">
        <w:t>, was recently shown to primarily serve as an activator, though the mechanism remains unknown</w:t>
      </w:r>
      <w:r w:rsidR="005C4807">
        <w:t xml:space="preserve"> </w:t>
      </w:r>
      <w:r w:rsidR="003069E4">
        <w:t>{Villanueva, 2011 #1659}</w:t>
      </w:r>
      <w:r w:rsidR="004314D5">
        <w:t>. Additionally, CtBP</w:t>
      </w:r>
      <w:r w:rsidR="000514F0">
        <w:t xml:space="preserve">, a canonical, short-range </w:t>
      </w:r>
      <w:r w:rsidR="000514F0">
        <w:rPr>
          <w:i/>
        </w:rPr>
        <w:t xml:space="preserve">Drosophila </w:t>
      </w:r>
      <w:r w:rsidR="00D74350">
        <w:t>co</w:t>
      </w:r>
      <w:r w:rsidR="000514F0">
        <w:t>repressor, was shown to serve as a co-activator of certain Wnt-regulated genes, this switch in behavior being controlled by the protein’s oligomeric state</w:t>
      </w:r>
      <w:r w:rsidR="005C4807" w:rsidRPr="005C4807">
        <w:t xml:space="preserve"> </w:t>
      </w:r>
      <w:r w:rsidR="003069E4">
        <w:t>{Bhambhani, 2011 #2284}</w:t>
      </w:r>
      <w:r w:rsidR="000514F0">
        <w:t>.</w:t>
      </w:r>
      <w:r w:rsidR="00512087">
        <w:t xml:space="preserve"> However, t</w:t>
      </w:r>
      <w:r w:rsidR="00224376">
        <w:t xml:space="preserve">he </w:t>
      </w:r>
      <w:r w:rsidR="001529E2">
        <w:t xml:space="preserve">observed </w:t>
      </w:r>
      <w:r w:rsidR="00224376">
        <w:t xml:space="preserve">asymmetry in the distribution of up- and down-regulated genes </w:t>
      </w:r>
      <w:r w:rsidR="001529E2">
        <w:t>between</w:t>
      </w:r>
      <w:r w:rsidR="00224376">
        <w:t xml:space="preserve"> the </w:t>
      </w:r>
      <w:r w:rsidR="001529E2">
        <w:t>loss-of-function and overexpression lines can be taken as evidence against G</w:t>
      </w:r>
      <w:r w:rsidR="00B0003E">
        <w:t xml:space="preserve">roucho behaving as an activator. Very few high-scoring genes were </w:t>
      </w:r>
      <w:del w:id="206" w:author="Michael Chambers" w:date="2015-11-17T01:10:00Z">
        <w:r w:rsidR="00B0003E" w:rsidDel="00CA6AE5">
          <w:delText xml:space="preserve">activated </w:delText>
        </w:r>
      </w:del>
      <w:ins w:id="207" w:author="Michael Chambers" w:date="2015-11-17T01:10:00Z">
        <w:r w:rsidR="00CA6AE5">
          <w:t xml:space="preserve">up-regulated </w:t>
        </w:r>
      </w:ins>
      <w:r w:rsidR="00B0003E">
        <w:t>in either overexpression line compared to repressed genes.</w:t>
      </w:r>
      <w:del w:id="208" w:author="Michael Chambers" w:date="2015-11-17T01:10:00Z">
        <w:r w:rsidR="00B0003E" w:rsidDel="00CA6AE5">
          <w:delText xml:space="preserve"> This difference is most evident in the first two time windows, where Groucho transcript levels are the highest.</w:delText>
        </w:r>
      </w:del>
      <w:r w:rsidR="001529E2">
        <w:t xml:space="preserve"> </w:t>
      </w:r>
      <w:r w:rsidR="00B0003E">
        <w:t xml:space="preserve">Additionally, no clear inflection point is present in these up-regulated gene response curves, indicating that </w:t>
      </w:r>
      <w:r w:rsidR="004E4311">
        <w:t xml:space="preserve">high Groucho occupancy is only </w:t>
      </w:r>
      <w:r w:rsidR="004E4311">
        <w:lastRenderedPageBreak/>
        <w:t>loosely predictive of gene activation</w:t>
      </w:r>
      <w:r w:rsidR="00B0003E">
        <w:t xml:space="preserve">.  </w:t>
      </w:r>
      <w:r w:rsidR="004E4311">
        <w:t>T</w:t>
      </w:r>
      <w:r w:rsidR="001529E2">
        <w:t>hough we cannot rule out the possibility that Groucho can serve as an activator under limited and thus far undetected circumstances</w:t>
      </w:r>
      <w:r w:rsidR="004E4311">
        <w:t xml:space="preserve">, we take these two observations as evidence against a widespread role of Groucho </w:t>
      </w:r>
      <w:del w:id="209" w:author="Michael Chambers" w:date="2015-11-17T01:10:00Z">
        <w:r w:rsidR="004E4311" w:rsidDel="00F76146">
          <w:delText>in gene activation</w:delText>
        </w:r>
      </w:del>
      <w:ins w:id="210" w:author="Michael Chambers" w:date="2015-11-17T01:10:00Z">
        <w:r w:rsidR="00F76146">
          <w:t>as a coactivator</w:t>
        </w:r>
      </w:ins>
      <w:r w:rsidR="001529E2">
        <w:t>.</w:t>
      </w:r>
      <w:r w:rsidR="00B0003E">
        <w:t xml:space="preserve"> </w:t>
      </w:r>
    </w:p>
    <w:p w14:paraId="23D6B0F4" w14:textId="2D0787E2" w:rsidR="00B0003E" w:rsidRDefault="00B0003E" w:rsidP="00512087">
      <w:pPr>
        <w:spacing w:line="480" w:lineRule="auto"/>
        <w:ind w:firstLine="720"/>
      </w:pPr>
      <w:r>
        <w:t>Through this scoring methodology, we identif</w:t>
      </w:r>
      <w:ins w:id="211" w:author="Michael Chambers" w:date="2015-11-17T01:10:00Z">
        <w:r w:rsidR="00523A14">
          <w:t>ied</w:t>
        </w:r>
      </w:ins>
      <w:del w:id="212" w:author="Michael Chambers" w:date="2015-11-17T01:10:00Z">
        <w:r w:rsidDel="00523A14">
          <w:delText>y</w:delText>
        </w:r>
      </w:del>
      <w:r>
        <w:t xml:space="preserve"> 351 potential Groucho target genes across all timepoints. Of these, </w:t>
      </w:r>
      <w:del w:id="213" w:author="Michael Chambers" w:date="2015-11-17T01:11:00Z">
        <w:r w:rsidDel="005C33BE">
          <w:delText xml:space="preserve">only </w:delText>
        </w:r>
      </w:del>
      <w:r>
        <w:t>90 were also identified by the Groucho dosage-sensitivity analysis. While this overlap is highly significant (</w:t>
      </w:r>
      <w:r>
        <w:rPr>
          <w:i/>
        </w:rPr>
        <w:t>p-value</w:t>
      </w:r>
      <w:r>
        <w:t xml:space="preserve"> &lt;10</w:t>
      </w:r>
      <w:r>
        <w:rPr>
          <w:vertAlign w:val="superscript"/>
        </w:rPr>
        <w:t>-10</w:t>
      </w:r>
      <w:r>
        <w:t xml:space="preserve">, hypergeometric test), the two results do differ substantially. Lacking compelling </w:t>
      </w:r>
      <w:r>
        <w:rPr>
          <w:i/>
        </w:rPr>
        <w:t xml:space="preserve">a priori </w:t>
      </w:r>
      <w:r>
        <w:t>justification to favor one method over the other, we investigated aspects of each data set individually.</w:t>
      </w:r>
    </w:p>
    <w:p w14:paraId="7284848D" w14:textId="765EBFE3" w:rsidR="009E6C65" w:rsidDel="00EB1A75" w:rsidRDefault="00884C6E">
      <w:pPr>
        <w:spacing w:line="480" w:lineRule="auto"/>
        <w:rPr>
          <w:del w:id="214" w:author="Michael Chambers" w:date="2015-11-17T01:12:00Z"/>
        </w:rPr>
      </w:pPr>
      <w:r>
        <w:tab/>
      </w:r>
      <w:r w:rsidR="004E4311">
        <w:t>Genes in both sets are enriched for transcription factors and factors involved in fly development (Fig. 2-26). In both sets, transcription factors are the most heavily enriched ontology</w:t>
      </w:r>
      <w:del w:id="215" w:author="Michael Chambers" w:date="2015-11-17T01:11:00Z">
        <w:r w:rsidR="004E4311" w:rsidDel="00EB1A75">
          <w:delText xml:space="preserve"> and are highly enriched over all other groups in the </w:delText>
        </w:r>
        <w:r w:rsidR="00D2683B" w:rsidDel="00EB1A75">
          <w:delText>dosage-response group</w:delText>
        </w:r>
      </w:del>
      <w:r w:rsidR="004E4311">
        <w:t xml:space="preserve">. </w:t>
      </w:r>
      <w:del w:id="216" w:author="Michael Chambers" w:date="2015-11-17T01:12:00Z">
        <w:r w:rsidR="00D2683B" w:rsidDel="00EB1A75">
          <w:delText>Other ontologies primarily correspond to different tissue specification processes. Restricting the gene set to</w:delText>
        </w:r>
        <w:r w:rsidR="008D6626" w:rsidDel="00EB1A75">
          <w:delText xml:space="preserve"> the 146 predicted Groucho-activated genes</w:delText>
        </w:r>
        <w:r w:rsidR="00D2683B" w:rsidDel="00EB1A75">
          <w:delText xml:space="preserve"> </w:delText>
        </w:r>
        <w:r w:rsidR="003D46DE" w:rsidDel="00EB1A75">
          <w:delText>revelas</w:delText>
        </w:r>
        <w:r w:rsidR="008D6626" w:rsidDel="00EB1A75">
          <w:delText xml:space="preserve"> </w:delText>
        </w:r>
      </w:del>
      <w:ins w:id="217" w:author="Albert Courey" w:date="2015-11-16T14:53:00Z">
        <w:del w:id="218" w:author="Michael Chambers" w:date="2015-11-17T01:12:00Z">
          <w:r w:rsidR="00D67447" w:rsidDel="00EB1A75">
            <w:delText xml:space="preserve">reveals </w:delText>
          </w:r>
        </w:del>
      </w:ins>
      <w:del w:id="219" w:author="Michael Chambers" w:date="2015-11-17T01:12:00Z">
        <w:r w:rsidR="008D6626" w:rsidDel="00EB1A75">
          <w:delText>no gene ontologies were significantly enriched</w:delText>
        </w:r>
        <w:r w:rsidR="003D46DE" w:rsidDel="00EB1A75">
          <w:delText xml:space="preserve"> (data not shown)</w:delText>
        </w:r>
        <w:r w:rsidR="008D6626" w:rsidDel="00EB1A75">
          <w:delText xml:space="preserve">, leading us to hypothesize that these genes are potentially the result of noise </w:delText>
        </w:r>
        <w:r w:rsidR="006F619C" w:rsidDel="00EB1A75">
          <w:delText xml:space="preserve">in </w:delText>
        </w:r>
        <w:r w:rsidR="00742D23" w:rsidDel="00EB1A75">
          <w:delText>the</w:delText>
        </w:r>
        <w:r w:rsidR="006F619C" w:rsidDel="00EB1A75">
          <w:delText xml:space="preserve"> gene expression data</w:delText>
        </w:r>
        <w:r w:rsidR="008D6626" w:rsidDel="00EB1A75">
          <w:delText xml:space="preserve"> and do not represent direct Groucho targets.</w:delText>
        </w:r>
      </w:del>
    </w:p>
    <w:p w14:paraId="60DDF97A" w14:textId="2BF45B3B" w:rsidR="009E6C65" w:rsidRDefault="009E6C65">
      <w:pPr>
        <w:spacing w:line="480" w:lineRule="auto"/>
      </w:pPr>
      <w:del w:id="220" w:author="Michael Chambers" w:date="2015-11-17T01:12:00Z">
        <w:r w:rsidDel="00EB1A75">
          <w:tab/>
        </w:r>
      </w:del>
      <w:r>
        <w:t xml:space="preserve">To identify potentially undocumented processes and regulatory networks in which Groucho may be involved, we </w:t>
      </w:r>
      <w:r w:rsidR="00AE2C19">
        <w:t>annotated</w:t>
      </w:r>
      <w:r>
        <w:t xml:space="preserve"> each set of </w:t>
      </w:r>
      <w:r w:rsidR="00D86DC2">
        <w:t xml:space="preserve">potential </w:t>
      </w:r>
      <w:r>
        <w:t xml:space="preserve">target genes </w:t>
      </w:r>
      <w:r w:rsidR="00AE2C19">
        <w:t>with</w:t>
      </w:r>
      <w:r>
        <w:t xml:space="preserve"> genetic and physical interactions curated by FlyMine {Lyne, 2007 #3180} and </w:t>
      </w:r>
      <w:r w:rsidR="00CD4190">
        <w:t>integrated these results into a network to search</w:t>
      </w:r>
      <w:r>
        <w:t xml:space="preserve"> for overrepresented groups of co-regulated genes</w:t>
      </w:r>
      <w:r w:rsidR="00D86DC2">
        <w:t xml:space="preserve"> (Fig 2-27</w:t>
      </w:r>
      <w:r w:rsidR="00AE2C19">
        <w:t>)</w:t>
      </w:r>
      <w:r>
        <w:t>.</w:t>
      </w:r>
      <w:r w:rsidR="00AE2C19">
        <w:t xml:space="preserve"> </w:t>
      </w:r>
      <w:r w:rsidR="00D86DC2">
        <w:t xml:space="preserve">Both networks exhibit a large core network comprising multiple interconnected hubs corresponding </w:t>
      </w:r>
      <w:r w:rsidR="00DF0D48">
        <w:t xml:space="preserve">to components of signaling pathways. Both networks contain multiple E(spl)-family proteins, which Groucho is known to repress in the embryo. </w:t>
      </w:r>
      <w:r w:rsidR="00802DAF">
        <w:t xml:space="preserve">Delta (Dl) is a </w:t>
      </w:r>
      <w:r w:rsidR="00601C7C">
        <w:t xml:space="preserve">transmembrane </w:t>
      </w:r>
      <w:r w:rsidR="00802DAF">
        <w:t>ligand of the Notch</w:t>
      </w:r>
      <w:r w:rsidR="00601C7C">
        <w:t xml:space="preserve"> (N)</w:t>
      </w:r>
      <w:r w:rsidR="00802DAF">
        <w:t xml:space="preserve"> signaling pathway</w:t>
      </w:r>
      <w:r w:rsidR="00601C7C">
        <w:t xml:space="preserve">, and complete activation of this pathway requires both Groucho and E(spl)-family proteins {Heitzler, 1996 #3181}. </w:t>
      </w:r>
      <w:r w:rsidR="00AB09C6">
        <w:t xml:space="preserve">Atonal (ato) and Sprouty (sty) are factors with known functions in </w:t>
      </w:r>
      <w:r w:rsidR="00AB09C6">
        <w:lastRenderedPageBreak/>
        <w:t>respiratory and eye development, respectively {Jarman, 1994 #3183}</w:t>
      </w:r>
      <w:del w:id="221" w:author="Michael Chambers" w:date="2015-11-17T01:13:00Z">
        <w:r w:rsidR="00AB09C6" w:rsidRPr="00AB09C6" w:rsidDel="00EB1A75">
          <w:delText xml:space="preserve"> </w:delText>
        </w:r>
      </w:del>
      <w:r w:rsidR="00AB09C6">
        <w:t>{Hacohen, 1998 #3182}, in which Groucho’s potential roles have not been investigated.</w:t>
      </w:r>
    </w:p>
    <w:p w14:paraId="0DC7B9A0" w14:textId="585CB256" w:rsidR="00361B22" w:rsidRDefault="00361B22" w:rsidP="00D67447">
      <w:pPr>
        <w:spacing w:line="480" w:lineRule="auto"/>
      </w:pPr>
      <w:r>
        <w:tab/>
        <w:t xml:space="preserve">The </w:t>
      </w:r>
      <w:r w:rsidR="007B038F">
        <w:t xml:space="preserve">core </w:t>
      </w:r>
      <w:r>
        <w:t>regulatory network of targets identified by Grouch</w:t>
      </w:r>
      <w:r w:rsidR="007B038F">
        <w:t>o occupancy</w:t>
      </w:r>
      <w:ins w:id="222" w:author="Michael Chambers" w:date="2015-11-17T01:13:00Z">
        <w:r w:rsidR="00EB1A75">
          <w:t xml:space="preserve"> score</w:t>
        </w:r>
      </w:ins>
      <w:r w:rsidR="007B038F">
        <w:t xml:space="preserve"> is somewhat larger and encompasses additional regulatory hubs </w:t>
      </w:r>
      <w:r>
        <w:t xml:space="preserve">(Fig. 2-27B). </w:t>
      </w:r>
      <w:r w:rsidR="007B038F">
        <w:t>These hubs primarily correspond to components of multiple signaling pathway</w:t>
      </w:r>
      <w:ins w:id="223" w:author="Albert Courey" w:date="2015-11-16T14:54:00Z">
        <w:r w:rsidR="00D67447">
          <w:t>s</w:t>
        </w:r>
      </w:ins>
      <w:r w:rsidR="007B038F">
        <w:t xml:space="preserve">, including Decapentaplegic (dpp), Wingless (wg), and Ras/MAPK (Egfr and aop). Pannier (pnr) is a transcription factor activated by Dpp signaling and involved in dorsoventral patterning </w:t>
      </w:r>
      <w:r w:rsidR="004E16D8">
        <w:t xml:space="preserve">and cardiogenesis </w:t>
      </w:r>
      <w:r w:rsidR="007B038F">
        <w:t>{Herranz, 2001 #3184}</w:t>
      </w:r>
      <w:r w:rsidR="004E16D8">
        <w:t>. Groucho is recruited to Tinman, a Pannier-interacting protein, to regulate cardiac gene expression {Choi, 1999 #3186}. The association and regulation of multiple Pannier target genes by Groucho may represent a significant contribution by Groucho to cardiac development.</w:t>
      </w:r>
    </w:p>
    <w:p w14:paraId="37E3EF76" w14:textId="77777777" w:rsidR="00683D3D" w:rsidRDefault="00683D3D">
      <w:pPr>
        <w:spacing w:line="480" w:lineRule="auto"/>
        <w:rPr>
          <w:i/>
        </w:rPr>
      </w:pPr>
    </w:p>
    <w:p w14:paraId="14C578E8" w14:textId="77777777" w:rsidR="00EF39B8" w:rsidRDefault="00EF39B8" w:rsidP="00DF7C23">
      <w:pPr>
        <w:spacing w:line="480" w:lineRule="auto"/>
      </w:pPr>
    </w:p>
    <w:p w14:paraId="184827ED" w14:textId="23307083" w:rsidR="004D40D9" w:rsidDel="00124DFE" w:rsidRDefault="00FF5970" w:rsidP="004D40D9">
      <w:pPr>
        <w:pStyle w:val="Heading2"/>
        <w:spacing w:line="480" w:lineRule="auto"/>
        <w:rPr>
          <w:del w:id="224" w:author="Albert Courey" w:date="2015-11-16T15:31:00Z"/>
        </w:rPr>
      </w:pPr>
      <w:bookmarkStart w:id="225" w:name="revised-results-section"/>
      <w:bookmarkEnd w:id="225"/>
      <w:commentRangeStart w:id="226"/>
      <w:r>
        <w:t>Discussion</w:t>
      </w:r>
      <w:commentRangeEnd w:id="226"/>
      <w:r w:rsidR="000C11A0">
        <w:rPr>
          <w:rStyle w:val="CommentReference"/>
          <w:rFonts w:asciiTheme="minorHAnsi" w:eastAsiaTheme="minorEastAsia" w:hAnsiTheme="minorHAnsi" w:cstheme="minorBidi"/>
          <w:b w:val="0"/>
          <w:bCs w:val="0"/>
          <w:color w:val="auto"/>
        </w:rPr>
        <w:commentReference w:id="226"/>
      </w:r>
    </w:p>
    <w:p w14:paraId="6A287F00" w14:textId="77777777" w:rsidR="003C0EDF" w:rsidRDefault="003C0EDF">
      <w:pPr>
        <w:pStyle w:val="Heading2"/>
        <w:spacing w:line="480" w:lineRule="auto"/>
        <w:pPrChange w:id="227" w:author="Albert Courey" w:date="2015-11-16T15:31:00Z">
          <w:pPr/>
        </w:pPrChange>
      </w:pPr>
    </w:p>
    <w:p w14:paraId="19A28E08" w14:textId="35FE6702" w:rsidR="003C0EDF" w:rsidRPr="00E703B2" w:rsidRDefault="003C0EDF" w:rsidP="00D67447">
      <w:pPr>
        <w:spacing w:line="480" w:lineRule="auto"/>
        <w:ind w:firstLine="720"/>
      </w:pPr>
      <w:r>
        <w:t xml:space="preserve">In our current study, we have identified thousands of novel Groucho-recruitment sites throughout the Drosophila genome. The majority of these sites are </w:t>
      </w:r>
      <w:del w:id="228" w:author="Michael Chambers" w:date="2015-11-16T16:56:00Z">
        <w:r w:rsidDel="006672A3">
          <w:delText>present during only one of the three timepoints analyzed</w:delText>
        </w:r>
      </w:del>
      <w:ins w:id="229" w:author="Michael Chambers" w:date="2015-11-16T16:57:00Z">
        <w:r w:rsidR="006672A3">
          <w:t>detected</w:t>
        </w:r>
      </w:ins>
      <w:ins w:id="230" w:author="Michael Chambers" w:date="2015-11-16T16:56:00Z">
        <w:r w:rsidR="006672A3">
          <w:t xml:space="preserve"> in a single </w:t>
        </w:r>
      </w:ins>
      <w:ins w:id="231" w:author="Michael Chambers" w:date="2015-11-16T16:57:00Z">
        <w:r w:rsidR="006672A3">
          <w:t>developmental</w:t>
        </w:r>
      </w:ins>
      <w:ins w:id="232" w:author="Michael Chambers" w:date="2015-11-16T16:56:00Z">
        <w:r w:rsidR="006672A3">
          <w:t xml:space="preserve"> window</w:t>
        </w:r>
      </w:ins>
      <w:r>
        <w:t xml:space="preserve">, </w:t>
      </w:r>
      <w:del w:id="233" w:author="Michael Chambers" w:date="2015-11-16T16:58:00Z">
        <w:r w:rsidDel="006672A3">
          <w:delText>supporting the conclusion that the majority of these sites are actively participating in developmental gene regulation</w:delText>
        </w:r>
      </w:del>
      <w:ins w:id="234" w:author="Michael Chambers" w:date="2015-11-16T16:58:00Z">
        <w:r w:rsidR="006672A3">
          <w:t xml:space="preserve">indicating that Gro </w:t>
        </w:r>
      </w:ins>
      <w:ins w:id="235" w:author="Michael Chambers" w:date="2015-11-16T17:00:00Z">
        <w:r w:rsidR="006672A3">
          <w:t xml:space="preserve">is </w:t>
        </w:r>
      </w:ins>
      <w:ins w:id="236" w:author="Michael Chambers" w:date="2015-11-16T17:29:00Z">
        <w:r w:rsidR="00ED5561">
          <w:t xml:space="preserve">often transiently </w:t>
        </w:r>
      </w:ins>
      <w:ins w:id="237" w:author="Michael Chambers" w:date="2015-11-16T17:00:00Z">
        <w:r w:rsidR="006672A3">
          <w:t xml:space="preserve">recruited </w:t>
        </w:r>
      </w:ins>
      <w:ins w:id="238" w:author="Michael Chambers" w:date="2015-11-16T17:01:00Z">
        <w:r w:rsidR="00354AF1">
          <w:t>to facilitate repression</w:t>
        </w:r>
      </w:ins>
      <w:r>
        <w:t>. Th</w:t>
      </w:r>
      <w:ins w:id="239" w:author="Michael Chambers" w:date="2015-11-16T17:15:00Z">
        <w:r w:rsidR="00A636CF">
          <w:t xml:space="preserve">is effect is stronger at the earliest stages of development, </w:t>
        </w:r>
      </w:ins>
      <w:ins w:id="240" w:author="Michael Chambers" w:date="2015-11-16T17:29:00Z">
        <w:r w:rsidR="00ED5561">
          <w:t>in which</w:t>
        </w:r>
      </w:ins>
      <w:ins w:id="241" w:author="Michael Chambers" w:date="2015-11-16T17:15:00Z">
        <w:r w:rsidR="00A636CF">
          <w:t xml:space="preserve"> only a </w:t>
        </w:r>
      </w:ins>
      <w:del w:id="242" w:author="Michael Chambers" w:date="2015-11-16T17:15:00Z">
        <w:r w:rsidDel="00A636CF">
          <w:delText xml:space="preserve">e </w:delText>
        </w:r>
      </w:del>
      <w:r>
        <w:t xml:space="preserve">small </w:t>
      </w:r>
      <w:ins w:id="243" w:author="Michael Chambers" w:date="2015-11-16T17:20:00Z">
        <w:r w:rsidR="00D4244C">
          <w:t xml:space="preserve">percentage </w:t>
        </w:r>
      </w:ins>
      <w:del w:id="244" w:author="Michael Chambers" w:date="2015-11-16T17:15:00Z">
        <w:r w:rsidDel="00A636CF">
          <w:delText xml:space="preserve">carry-over </w:delText>
        </w:r>
      </w:del>
      <w:r>
        <w:t>of Gro bi</w:t>
      </w:r>
      <w:ins w:id="245" w:author="Albert Courey" w:date="2015-11-16T15:28:00Z">
        <w:r w:rsidR="00124DFE">
          <w:t>n</w:t>
        </w:r>
      </w:ins>
      <w:r>
        <w:t>ding</w:t>
      </w:r>
      <w:ins w:id="246" w:author="Michael Chambers" w:date="2015-11-16T17:21:00Z">
        <w:r w:rsidR="00D4244C">
          <w:t xml:space="preserve"> sites</w:t>
        </w:r>
      </w:ins>
      <w:r>
        <w:t xml:space="preserve"> </w:t>
      </w:r>
      <w:del w:id="247" w:author="Michael Chambers" w:date="2015-11-16T17:14:00Z">
        <w:r w:rsidDel="00A636CF">
          <w:delText xml:space="preserve">from </w:delText>
        </w:r>
      </w:del>
      <w:ins w:id="248" w:author="Michael Chambers" w:date="2015-11-16T17:29:00Z">
        <w:r w:rsidR="00ED5561">
          <w:t>are</w:t>
        </w:r>
      </w:ins>
      <w:ins w:id="249" w:author="Michael Chambers" w:date="2015-11-16T17:21:00Z">
        <w:r w:rsidR="00D4244C">
          <w:t xml:space="preserve"> </w:t>
        </w:r>
      </w:ins>
      <w:ins w:id="250" w:author="Michael Chambers" w:date="2015-11-16T17:15:00Z">
        <w:r w:rsidR="00A636CF">
          <w:t>preserved between</w:t>
        </w:r>
      </w:ins>
      <w:ins w:id="251" w:author="Michael Chambers" w:date="2015-11-16T17:14:00Z">
        <w:r w:rsidR="00A636CF">
          <w:t xml:space="preserve"> </w:t>
        </w:r>
      </w:ins>
      <w:r>
        <w:t>the 1.5 – 4</w:t>
      </w:r>
      <w:del w:id="252" w:author="Michael Chambers" w:date="2015-11-16T17:14:00Z">
        <w:r w:rsidDel="00A636CF">
          <w:delText xml:space="preserve"> hr</w:delText>
        </w:r>
      </w:del>
      <w:r>
        <w:t xml:space="preserve"> </w:t>
      </w:r>
      <w:ins w:id="253" w:author="Michael Chambers" w:date="2015-11-16T17:21:00Z">
        <w:r w:rsidR="00D4244C">
          <w:t>and</w:t>
        </w:r>
      </w:ins>
      <w:del w:id="254" w:author="Michael Chambers" w:date="2015-11-16T17:21:00Z">
        <w:r w:rsidDel="00D4244C">
          <w:delText>to</w:delText>
        </w:r>
      </w:del>
      <w:r>
        <w:t xml:space="preserve"> 4 – 6.5 hr stages</w:t>
      </w:r>
      <w:ins w:id="255" w:author="Michael Chambers" w:date="2015-11-16T17:16:00Z">
        <w:r w:rsidR="00A636CF">
          <w:t xml:space="preserve">. These </w:t>
        </w:r>
      </w:ins>
      <w:del w:id="256" w:author="Michael Chambers" w:date="2015-11-16T17:16:00Z">
        <w:r w:rsidDel="00A636CF">
          <w:delText xml:space="preserve"> represents a </w:delText>
        </w:r>
      </w:del>
      <w:r>
        <w:t xml:space="preserve">widespread </w:t>
      </w:r>
      <w:del w:id="257" w:author="Michael Chambers" w:date="2015-11-16T18:35:00Z">
        <w:r w:rsidDel="00FD43B2">
          <w:delText xml:space="preserve">shift </w:delText>
        </w:r>
      </w:del>
      <w:ins w:id="258" w:author="Michael Chambers" w:date="2015-11-16T18:35:00Z">
        <w:r w:rsidR="00FD43B2">
          <w:t xml:space="preserve">changes </w:t>
        </w:r>
      </w:ins>
      <w:r>
        <w:t>in Gro occupancy</w:t>
      </w:r>
      <w:ins w:id="259" w:author="Michael Chambers" w:date="2015-11-16T17:16:00Z">
        <w:r w:rsidR="00A636CF">
          <w:t xml:space="preserve"> are</w:t>
        </w:r>
      </w:ins>
      <w:del w:id="260" w:author="Michael Chambers" w:date="2015-11-16T17:16:00Z">
        <w:r w:rsidDel="00A636CF">
          <w:delText>,</w:delText>
        </w:r>
      </w:del>
      <w:r>
        <w:t xml:space="preserve"> </w:t>
      </w:r>
      <w:del w:id="261" w:author="Michael Chambers" w:date="2015-11-16T17:16:00Z">
        <w:r w:rsidDel="00A636CF">
          <w:delText xml:space="preserve">consistent </w:delText>
        </w:r>
      </w:del>
      <w:ins w:id="262" w:author="Michael Chambers" w:date="2015-11-16T17:16:00Z">
        <w:r w:rsidR="00A636CF">
          <w:t xml:space="preserve">indicative of </w:t>
        </w:r>
      </w:ins>
      <w:del w:id="263" w:author="Michael Chambers" w:date="2015-11-16T17:16:00Z">
        <w:r w:rsidDel="00A636CF">
          <w:delText xml:space="preserve">with </w:delText>
        </w:r>
      </w:del>
      <w:r>
        <w:t xml:space="preserve">the changing roles of Gro throughout development, as </w:t>
      </w:r>
      <w:r>
        <w:lastRenderedPageBreak/>
        <w:t xml:space="preserve">the </w:t>
      </w:r>
      <w:ins w:id="264" w:author="Michael Chambers" w:date="2015-11-16T17:17:00Z">
        <w:r w:rsidR="00A636CF">
          <w:t xml:space="preserve">shifting </w:t>
        </w:r>
      </w:ins>
      <w:r>
        <w:t>availability of sequence-specific transcription factors</w:t>
      </w:r>
      <w:del w:id="265" w:author="Michael Chambers" w:date="2015-11-16T17:17:00Z">
        <w:r w:rsidDel="00A636CF">
          <w:delText xml:space="preserve"> </w:delText>
        </w:r>
      </w:del>
      <w:ins w:id="266" w:author="Michael Chambers" w:date="2015-11-16T17:18:00Z">
        <w:r w:rsidR="00A636CF">
          <w:t xml:space="preserve"> </w:t>
        </w:r>
        <w:r w:rsidR="001548F2">
          <w:t>modulates Gro</w:t>
        </w:r>
      </w:ins>
      <w:ins w:id="267" w:author="Michael Chambers" w:date="2015-11-16T17:19:00Z">
        <w:r w:rsidR="001548F2">
          <w:t xml:space="preserve"> recruitment to chromatin</w:t>
        </w:r>
      </w:ins>
      <w:del w:id="268" w:author="Michael Chambers" w:date="2015-11-16T17:17:00Z">
        <w:r w:rsidDel="00A636CF">
          <w:delText xml:space="preserve">changes </w:delText>
        </w:r>
      </w:del>
      <w:del w:id="269" w:author="Michael Chambers" w:date="2015-11-16T17:16:00Z">
        <w:r w:rsidDel="00A636CF">
          <w:delText xml:space="preserve">across </w:delText>
        </w:r>
      </w:del>
      <w:del w:id="270" w:author="Michael Chambers" w:date="2015-11-16T17:17:00Z">
        <w:r w:rsidDel="00A636CF">
          <w:delText>the embryo</w:delText>
        </w:r>
      </w:del>
      <w:r>
        <w:t xml:space="preserve">. </w:t>
      </w:r>
      <w:ins w:id="271" w:author="Michael Chambers" w:date="2015-11-16T17:31:00Z">
        <w:r w:rsidR="00BD3C96">
          <w:t xml:space="preserve">Many of these sites correspond </w:t>
        </w:r>
      </w:ins>
      <w:ins w:id="272" w:author="Michael Chambers" w:date="2015-11-16T17:39:00Z">
        <w:r w:rsidR="00BD3C96">
          <w:t>to</w:t>
        </w:r>
      </w:ins>
      <w:ins w:id="273" w:author="Michael Chambers" w:date="2015-11-16T17:31:00Z">
        <w:r w:rsidR="00BD3C96">
          <w:t xml:space="preserve"> regions of </w:t>
        </w:r>
      </w:ins>
      <w:ins w:id="274" w:author="Michael Chambers" w:date="2015-11-16T17:39:00Z">
        <w:r w:rsidR="00BD3C96">
          <w:t xml:space="preserve">high </w:t>
        </w:r>
      </w:ins>
      <w:ins w:id="275" w:author="Michael Chambers" w:date="2015-11-16T17:38:00Z">
        <w:r w:rsidR="00BD3C96">
          <w:t>chromatin accessibility</w:t>
        </w:r>
      </w:ins>
      <w:ins w:id="276" w:author="Michael Chambers" w:date="2015-11-16T17:39:00Z">
        <w:r w:rsidR="00BD3C96">
          <w:t xml:space="preserve"> and are occupied by several additional transcription factors.</w:t>
        </w:r>
      </w:ins>
      <w:ins w:id="277" w:author="Michael Chambers" w:date="2015-11-16T19:17:00Z">
        <w:r w:rsidR="00E703B2">
          <w:t xml:space="preserve"> </w:t>
        </w:r>
      </w:ins>
    </w:p>
    <w:p w14:paraId="1EC31223" w14:textId="18900934" w:rsidR="0072562C" w:rsidRDefault="003C0EDF" w:rsidP="003C0EDF">
      <w:pPr>
        <w:spacing w:line="480" w:lineRule="auto"/>
        <w:ind w:firstLine="720"/>
        <w:rPr>
          <w:ins w:id="278" w:author="Michael Chambers" w:date="2015-11-16T21:13:00Z"/>
        </w:rPr>
      </w:pPr>
      <w:del w:id="279" w:author="Michael Chambers" w:date="2015-11-16T17:50:00Z">
        <w:r w:rsidDel="00DA7EF3">
          <w:delText xml:space="preserve">During the 1.5 – 4 hr stage, </w:delText>
        </w:r>
      </w:del>
      <w:r>
        <w:t>Gro is essential for correct determination of cell fates along the dorsal-ventral axis through cooperation with Dorsal</w:t>
      </w:r>
      <w:ins w:id="280" w:author="Michael Chambers" w:date="2015-11-16T17:22:00Z">
        <w:r w:rsidR="00D4244C">
          <w:t xml:space="preserve"> and other DNA-binding factors</w:t>
        </w:r>
      </w:ins>
      <w:r>
        <w:t xml:space="preserve">. </w:t>
      </w:r>
      <w:ins w:id="281" w:author="Michael Chambers" w:date="2015-11-16T18:36:00Z">
        <w:r w:rsidR="00FD43B2">
          <w:t xml:space="preserve">Dorsal </w:t>
        </w:r>
      </w:ins>
      <w:ins w:id="282" w:author="Michael Chambers" w:date="2015-11-16T18:37:00Z">
        <w:r w:rsidR="00FD43B2">
          <w:t>functions</w:t>
        </w:r>
      </w:ins>
      <w:ins w:id="283" w:author="Michael Chambers" w:date="2015-11-16T18:36:00Z">
        <w:r w:rsidR="00FD43B2">
          <w:t xml:space="preserve"> as </w:t>
        </w:r>
      </w:ins>
      <w:ins w:id="284" w:author="Michael Chambers" w:date="2015-11-16T21:08:00Z">
        <w:r w:rsidR="006A7C70">
          <w:t>either</w:t>
        </w:r>
      </w:ins>
      <w:ins w:id="285" w:author="Michael Chambers" w:date="2015-11-16T18:37:00Z">
        <w:r w:rsidR="00FD43B2">
          <w:t xml:space="preserve"> </w:t>
        </w:r>
      </w:ins>
      <w:ins w:id="286" w:author="Michael Chambers" w:date="2015-11-16T18:36:00Z">
        <w:r w:rsidR="006A7C70">
          <w:t>an activator or</w:t>
        </w:r>
        <w:r w:rsidR="00FD43B2">
          <w:t xml:space="preserve"> repressor through interaction</w:t>
        </w:r>
      </w:ins>
      <w:ins w:id="287" w:author="Michael Chambers" w:date="2015-11-16T18:37:00Z">
        <w:r w:rsidR="00FD43B2">
          <w:t>s</w:t>
        </w:r>
      </w:ins>
      <w:ins w:id="288" w:author="Michael Chambers" w:date="2015-11-16T18:36:00Z">
        <w:r w:rsidR="00FD43B2">
          <w:t xml:space="preserve"> wit</w:t>
        </w:r>
        <w:r w:rsidR="00A7578F">
          <w:t>h</w:t>
        </w:r>
      </w:ins>
      <w:ins w:id="289" w:author="Michael Chambers" w:date="2015-11-16T21:08:00Z">
        <w:r w:rsidR="006A7C70">
          <w:t xml:space="preserve"> multiple</w:t>
        </w:r>
      </w:ins>
      <w:ins w:id="290" w:author="Michael Chambers" w:date="2015-11-16T18:36:00Z">
        <w:r w:rsidR="00A7578F">
          <w:t xml:space="preserve"> </w:t>
        </w:r>
      </w:ins>
      <w:ins w:id="291" w:author="Michael Chambers" w:date="2015-11-16T21:08:00Z">
        <w:r w:rsidR="006A7C70">
          <w:t>coregulators</w:t>
        </w:r>
      </w:ins>
      <w:ins w:id="292" w:author="Michael Chambers" w:date="2015-11-16T21:16:00Z">
        <w:r w:rsidR="00AA726F">
          <w:t xml:space="preserve"> {Dubnicoff, 1997 #2366}</w:t>
        </w:r>
      </w:ins>
      <w:ins w:id="293" w:author="Michael Chambers" w:date="2015-11-16T21:06:00Z">
        <w:r w:rsidR="006A7C70">
          <w:t xml:space="preserve">. Dorsal </w:t>
        </w:r>
        <w:r w:rsidR="00A7578F">
          <w:t>is thought to recruit Gro only with the cooperation of additional transcription factors</w:t>
        </w:r>
      </w:ins>
      <w:ins w:id="294" w:author="Michael Chambers" w:date="2015-11-16T21:15:00Z">
        <w:r w:rsidR="0072562C">
          <w:t xml:space="preserve">, such as Deadringer (Dri) and Cut (ct), </w:t>
        </w:r>
      </w:ins>
      <w:ins w:id="295" w:author="Michael Chambers" w:date="2015-11-16T21:06:00Z">
        <w:r w:rsidR="00A7578F">
          <w:t>to silence a subset of all Dorsal targets</w:t>
        </w:r>
      </w:ins>
      <w:ins w:id="296" w:author="Michael Chambers" w:date="2015-11-16T21:09:00Z">
        <w:r w:rsidR="006A7C70">
          <w:t xml:space="preserve"> in ventral portions of the embryo</w:t>
        </w:r>
      </w:ins>
      <w:ins w:id="297" w:author="Michael Chambers" w:date="2015-11-16T21:15:00Z">
        <w:r w:rsidR="0072562C">
          <w:t xml:space="preserve"> {Valentine, 1998 #3036}</w:t>
        </w:r>
      </w:ins>
      <w:ins w:id="298" w:author="Michael Chambers" w:date="2015-11-16T18:36:00Z">
        <w:r w:rsidR="00A7578F">
          <w:t>.</w:t>
        </w:r>
        <w:r w:rsidR="00FD43B2">
          <w:t xml:space="preserve"> We find that Gro is ubiquitously associated with Dorsal regulatory elements,</w:t>
        </w:r>
      </w:ins>
      <w:ins w:id="299" w:author="Michael Chambers" w:date="2015-11-16T21:07:00Z">
        <w:r w:rsidR="00A7578F">
          <w:t xml:space="preserve"> regardless of whether Dorsal is </w:t>
        </w:r>
      </w:ins>
      <w:ins w:id="300" w:author="Michael Chambers" w:date="2015-11-16T21:08:00Z">
        <w:r w:rsidR="00A7578F">
          <w:t>serving as an activator or repressor.</w:t>
        </w:r>
      </w:ins>
      <w:ins w:id="301" w:author="Michael Chambers" w:date="2015-11-16T21:11:00Z">
        <w:r w:rsidR="006A7C70">
          <w:t xml:space="preserve"> </w:t>
        </w:r>
      </w:ins>
      <w:ins w:id="302" w:author="Michael Chambers" w:date="2015-11-16T21:12:00Z">
        <w:r w:rsidR="006A7C70">
          <w:t xml:space="preserve">Factors thought to assist in </w:t>
        </w:r>
      </w:ins>
      <w:ins w:id="303" w:author="Michael Chambers" w:date="2015-11-16T21:18:00Z">
        <w:r w:rsidR="008E37E0">
          <w:t>strengthening</w:t>
        </w:r>
      </w:ins>
      <w:ins w:id="304" w:author="Michael Chambers" w:date="2015-11-16T21:12:00Z">
        <w:r w:rsidR="006A7C70">
          <w:t xml:space="preserve"> the Dorsal/Gro interaction may instead serve as positive regulators of Gro </w:t>
        </w:r>
      </w:ins>
      <w:ins w:id="305" w:author="Michael Chambers" w:date="2015-11-16T21:16:00Z">
        <w:r w:rsidR="003B0E2D">
          <w:t>activity</w:t>
        </w:r>
      </w:ins>
      <w:ins w:id="306" w:author="Michael Chambers" w:date="2015-11-16T21:22:00Z">
        <w:r w:rsidR="00E04273">
          <w:t xml:space="preserve"> though an alternate, unknown mechanism</w:t>
        </w:r>
      </w:ins>
      <w:ins w:id="307" w:author="Michael Chambers" w:date="2015-11-16T21:12:00Z">
        <w:r w:rsidR="006A7C70">
          <w:t>.</w:t>
        </w:r>
      </w:ins>
      <w:ins w:id="308" w:author="Michael Chambers" w:date="2015-11-16T21:22:00Z">
        <w:r w:rsidR="00E04273">
          <w:t xml:space="preserve"> </w:t>
        </w:r>
      </w:ins>
      <w:ins w:id="309" w:author="Michael Chambers" w:date="2015-11-16T21:27:00Z">
        <w:r w:rsidR="00E04273">
          <w:t>Dorsal contains an eh1-</w:t>
        </w:r>
      </w:ins>
      <w:ins w:id="310" w:author="Michael Chambers" w:date="2015-11-16T21:12:00Z">
        <w:r w:rsidR="00E04273">
          <w:t>like motif that is thought to weakly associate with Gro</w:t>
        </w:r>
      </w:ins>
      <w:ins w:id="311" w:author="Michael Chambers" w:date="2015-11-16T21:29:00Z">
        <w:r w:rsidR="00E04273">
          <w:t xml:space="preserve"> {Flores-Saaib, 2001 #3192}</w:t>
        </w:r>
      </w:ins>
      <w:ins w:id="312" w:author="Michael Chambers" w:date="2015-11-17T01:15:00Z">
        <w:r w:rsidR="00EB1A75">
          <w:t>,</w:t>
        </w:r>
      </w:ins>
      <w:ins w:id="313" w:author="Michael Chambers" w:date="2015-11-16T21:12:00Z">
        <w:r w:rsidR="00EB1A75">
          <w:t xml:space="preserve"> and m</w:t>
        </w:r>
        <w:r w:rsidR="00E04273">
          <w:t xml:space="preserve">utation of this </w:t>
        </w:r>
      </w:ins>
      <w:ins w:id="314" w:author="Michael Chambers" w:date="2015-11-16T21:29:00Z">
        <w:r w:rsidR="00E04273">
          <w:t xml:space="preserve">sequence </w:t>
        </w:r>
      </w:ins>
      <w:ins w:id="315" w:author="Michael Chambers" w:date="2015-11-16T21:12:00Z">
        <w:r w:rsidR="00E04273">
          <w:t>to a WRPW motif converts Dorsal to a constitutive repressor</w:t>
        </w:r>
      </w:ins>
      <w:ins w:id="316" w:author="Michael Chambers" w:date="2015-11-16T21:28:00Z">
        <w:r w:rsidR="00E04273">
          <w:t xml:space="preserve"> {Ratnaparkhi, 2006 #3108}</w:t>
        </w:r>
      </w:ins>
      <w:ins w:id="317" w:author="Michael Chambers" w:date="2015-11-16T21:12:00Z">
        <w:r w:rsidR="00E04273">
          <w:t>.</w:t>
        </w:r>
      </w:ins>
      <w:ins w:id="318" w:author="Michael Chambers" w:date="2015-11-16T21:30:00Z">
        <w:r w:rsidR="00EB1A75">
          <w:t xml:space="preserve"> Recent studies have indicated </w:t>
        </w:r>
        <w:r w:rsidR="003E5CC1">
          <w:t xml:space="preserve">that these recruitment motifs, in addition to having differing affinities for Gro binding, may </w:t>
        </w:r>
      </w:ins>
      <w:ins w:id="319" w:author="Michael Chambers" w:date="2015-11-16T21:31:00Z">
        <w:r w:rsidR="003E5CC1">
          <w:t xml:space="preserve">cause Gro to adopt different conformations with different regulatory potential, in some cases </w:t>
        </w:r>
      </w:ins>
      <w:ins w:id="320" w:author="Michael Chambers" w:date="2015-11-17T01:16:00Z">
        <w:r w:rsidR="00EB1A75">
          <w:t xml:space="preserve">possibly resulting in the </w:t>
        </w:r>
      </w:ins>
      <w:ins w:id="321" w:author="Michael Chambers" w:date="2015-11-16T21:31:00Z">
        <w:r w:rsidR="00EB1A75">
          <w:t>conversion of</w:t>
        </w:r>
        <w:r w:rsidR="003E5CC1">
          <w:t xml:space="preserve"> Gro from a long-range to a short-range repressor </w:t>
        </w:r>
      </w:ins>
      <w:ins w:id="322" w:author="Michael Chambers" w:date="2015-11-16T21:32:00Z">
        <w:r w:rsidR="003E5CC1">
          <w:t>{Payankaulam, 2009 #2955}</w:t>
        </w:r>
      </w:ins>
      <w:ins w:id="323" w:author="Michael Chambers" w:date="2015-11-16T21:31:00Z">
        <w:r w:rsidR="003E5CC1">
          <w:t>.</w:t>
        </w:r>
      </w:ins>
      <w:ins w:id="324" w:author="Michael Chambers" w:date="2015-11-16T21:32:00Z">
        <w:r w:rsidR="003E5CC1">
          <w:t xml:space="preserve"> This is supported by crystal structures of the TLE WD domain in complex with WRPW and eh-1 motifs, which bind to the domain in distinct conformations</w:t>
        </w:r>
      </w:ins>
      <w:ins w:id="325" w:author="Michael Chambers" w:date="2015-11-17T01:16:00Z">
        <w:r w:rsidR="00EB1A75">
          <w:t xml:space="preserve"> </w:t>
        </w:r>
        <w:r w:rsidR="00EB1A75">
          <w:lastRenderedPageBreak/>
          <w:t>which may result in more significant conformational changes of Gro</w:t>
        </w:r>
      </w:ins>
      <w:ins w:id="326" w:author="Michael Chambers" w:date="2015-11-16T21:33:00Z">
        <w:r w:rsidR="003E5CC1">
          <w:t xml:space="preserve"> </w:t>
        </w:r>
      </w:ins>
      <w:ins w:id="327" w:author="Michael Chambers" w:date="2015-11-16T21:34:00Z">
        <w:r w:rsidR="003E5CC1">
          <w:t>{Jennings, 2006 #3059}</w:t>
        </w:r>
      </w:ins>
      <w:ins w:id="328" w:author="Michael Chambers" w:date="2015-11-16T21:32:00Z">
        <w:r w:rsidR="003E5CC1">
          <w:t xml:space="preserve">. </w:t>
        </w:r>
      </w:ins>
    </w:p>
    <w:p w14:paraId="33E4CEB1" w14:textId="77777777" w:rsidR="00EB1A75" w:rsidRDefault="00901951" w:rsidP="003C0EDF">
      <w:pPr>
        <w:spacing w:line="480" w:lineRule="auto"/>
        <w:ind w:firstLine="720"/>
        <w:rPr>
          <w:ins w:id="329" w:author="Michael Chambers" w:date="2015-11-17T01:19:00Z"/>
        </w:rPr>
      </w:pPr>
      <w:ins w:id="330" w:author="Michael Chambers" w:date="2015-11-16T17:42:00Z">
        <w:r>
          <w:t xml:space="preserve">We observe that </w:t>
        </w:r>
      </w:ins>
      <w:del w:id="331" w:author="Michael Chambers" w:date="2015-11-16T17:23:00Z">
        <w:r w:rsidR="003C0EDF" w:rsidDel="00D4244C">
          <w:delText>Groucho is recruited</w:delText>
        </w:r>
      </w:del>
      <w:ins w:id="332" w:author="Michael Chambers" w:date="2015-11-16T17:24:00Z">
        <w:r w:rsidR="00D4244C">
          <w:t>Gro is</w:t>
        </w:r>
      </w:ins>
      <w:ins w:id="333" w:author="Michael Chambers" w:date="2015-11-16T17:23:00Z">
        <w:r w:rsidR="00D4244C">
          <w:t xml:space="preserve"> recruit</w:t>
        </w:r>
      </w:ins>
      <w:ins w:id="334" w:author="Michael Chambers" w:date="2015-11-16T17:41:00Z">
        <w:r>
          <w:t>ed</w:t>
        </w:r>
      </w:ins>
      <w:ins w:id="335" w:author="Michael Chambers" w:date="2015-11-16T17:23:00Z">
        <w:r w:rsidR="00D4244C">
          <w:t xml:space="preserve"> to </w:t>
        </w:r>
      </w:ins>
      <w:ins w:id="336" w:author="Michael Chambers" w:date="2015-11-16T17:41:00Z">
        <w:r>
          <w:t xml:space="preserve">the </w:t>
        </w:r>
      </w:ins>
      <w:ins w:id="337" w:author="Michael Chambers" w:date="2015-11-16T17:24:00Z">
        <w:r w:rsidR="00D4244C">
          <w:t>Dorsal-binding</w:t>
        </w:r>
      </w:ins>
      <w:ins w:id="338" w:author="Michael Chambers" w:date="2015-11-16T17:23:00Z">
        <w:r w:rsidR="00D4244C">
          <w:t xml:space="preserve"> regulatory modules of three ventrally-repressed genes</w:t>
        </w:r>
      </w:ins>
      <w:ins w:id="339" w:author="Michael Chambers" w:date="2015-11-16T17:24:00Z">
        <w:r w:rsidR="00D4244C">
          <w:t>, consistent with Dorsal-mediated recruitment</w:t>
        </w:r>
      </w:ins>
      <w:ins w:id="340" w:author="Michael Chambers" w:date="2015-11-16T17:27:00Z">
        <w:r w:rsidR="00ED5561">
          <w:t xml:space="preserve"> and repression</w:t>
        </w:r>
      </w:ins>
      <w:del w:id="341" w:author="Michael Chambers" w:date="2015-11-16T17:24:00Z">
        <w:r w:rsidR="003C0EDF" w:rsidDel="00D4244C">
          <w:delText xml:space="preserve"> </w:delText>
        </w:r>
      </w:del>
      <w:del w:id="342" w:author="Michael Chambers" w:date="2015-11-16T17:23:00Z">
        <w:r w:rsidR="003C0EDF" w:rsidDel="00D4244C">
          <w:delText>both</w:delText>
        </w:r>
      </w:del>
      <w:del w:id="343" w:author="Michael Chambers" w:date="2015-11-16T17:22:00Z">
        <w:r w:rsidR="003C0EDF" w:rsidDel="00D4244C">
          <w:delText xml:space="preserve"> within and surrounding two early ventrally-repressed genes, </w:delText>
        </w:r>
        <w:r w:rsidR="003C0EDF" w:rsidDel="00D4244C">
          <w:rPr>
            <w:i/>
          </w:rPr>
          <w:delText xml:space="preserve">zen </w:delText>
        </w:r>
        <w:r w:rsidR="003C0EDF" w:rsidDel="00D4244C">
          <w:delText xml:space="preserve">and </w:delText>
        </w:r>
        <w:r w:rsidR="003C0EDF" w:rsidDel="00D4244C">
          <w:rPr>
            <w:i/>
          </w:rPr>
          <w:delText>dpp</w:delText>
        </w:r>
      </w:del>
      <w:r w:rsidR="003C0EDF">
        <w:t>.</w:t>
      </w:r>
      <w:ins w:id="344" w:author="Michael Chambers" w:date="2015-11-16T17:42:00Z">
        <w:r>
          <w:t xml:space="preserve"> </w:t>
        </w:r>
      </w:ins>
      <w:ins w:id="345" w:author="Michael Chambers" w:date="2015-11-16T17:51:00Z">
        <w:r w:rsidR="00A231A7">
          <w:t xml:space="preserve">Gro occupies multiple distinct regions </w:t>
        </w:r>
      </w:ins>
      <w:ins w:id="346" w:author="Michael Chambers" w:date="2015-11-16T17:52:00Z">
        <w:r w:rsidR="00A231A7">
          <w:t>within and surrounding</w:t>
        </w:r>
      </w:ins>
      <w:ins w:id="347" w:author="Michael Chambers" w:date="2015-11-16T17:46:00Z">
        <w:r w:rsidR="00F13F64">
          <w:t xml:space="preserve"> two of these genes, as well as at</w:t>
        </w:r>
      </w:ins>
      <w:ins w:id="348" w:author="Michael Chambers" w:date="2015-11-16T17:44:00Z">
        <w:r w:rsidR="00F13F64">
          <w:t xml:space="preserve"> the transcription start site</w:t>
        </w:r>
      </w:ins>
      <w:ins w:id="349" w:author="Michael Chambers" w:date="2015-11-16T17:52:00Z">
        <w:r w:rsidR="00A231A7">
          <w:t>s</w:t>
        </w:r>
      </w:ins>
      <w:ins w:id="350" w:author="Michael Chambers" w:date="2015-11-16T17:56:00Z">
        <w:r w:rsidR="00A231A7">
          <w:t xml:space="preserve"> of all three</w:t>
        </w:r>
      </w:ins>
      <w:ins w:id="351" w:author="Michael Chambers" w:date="2015-11-16T17:44:00Z">
        <w:r w:rsidR="00F13F64">
          <w:t xml:space="preserve">. </w:t>
        </w:r>
      </w:ins>
      <w:ins w:id="352" w:author="Michael Chambers" w:date="2015-11-16T17:53:00Z">
        <w:r w:rsidR="00A231A7">
          <w:t>We find this</w:t>
        </w:r>
      </w:ins>
      <w:ins w:id="353" w:author="Michael Chambers" w:date="2015-11-16T17:47:00Z">
        <w:r w:rsidR="00192FA8">
          <w:t xml:space="preserve"> trend is </w:t>
        </w:r>
      </w:ins>
      <w:ins w:id="354" w:author="Michael Chambers" w:date="2015-11-16T17:56:00Z">
        <w:r w:rsidR="00A231A7">
          <w:t>widespread</w:t>
        </w:r>
      </w:ins>
      <w:ins w:id="355" w:author="Michael Chambers" w:date="2015-11-16T17:47:00Z">
        <w:r w:rsidR="00192FA8">
          <w:t xml:space="preserve"> </w:t>
        </w:r>
        <w:r w:rsidR="00A231A7">
          <w:t>among Groucho-</w:t>
        </w:r>
      </w:ins>
      <w:ins w:id="356" w:author="Michael Chambers" w:date="2015-11-16T17:54:00Z">
        <w:r w:rsidR="00A231A7">
          <w:t>associated</w:t>
        </w:r>
      </w:ins>
      <w:ins w:id="357" w:author="Michael Chambers" w:date="2015-11-16T17:47:00Z">
        <w:r w:rsidR="00A231A7">
          <w:t xml:space="preserve"> genes, with </w:t>
        </w:r>
      </w:ins>
      <w:ins w:id="358" w:author="Michael Chambers" w:date="2015-11-16T17:54:00Z">
        <w:r w:rsidR="00A231A7">
          <w:t>the majority of</w:t>
        </w:r>
      </w:ins>
      <w:ins w:id="359" w:author="Michael Chambers" w:date="2015-11-16T17:47:00Z">
        <w:r w:rsidR="00A231A7">
          <w:t xml:space="preserve"> Gro binding</w:t>
        </w:r>
      </w:ins>
      <w:ins w:id="360" w:author="Michael Chambers" w:date="2015-11-16T17:54:00Z">
        <w:r w:rsidR="00A231A7">
          <w:t xml:space="preserve"> resulting in the generation of multiple </w:t>
        </w:r>
      </w:ins>
      <w:ins w:id="361" w:author="Michael Chambers" w:date="2015-11-16T17:56:00Z">
        <w:r w:rsidR="00A231A7">
          <w:t xml:space="preserve">localized </w:t>
        </w:r>
      </w:ins>
      <w:ins w:id="362" w:author="Michael Chambers" w:date="2015-11-16T17:54:00Z">
        <w:r w:rsidR="00A231A7">
          <w:t>peaks</w:t>
        </w:r>
      </w:ins>
      <w:ins w:id="363" w:author="Michael Chambers" w:date="2015-11-16T18:02:00Z">
        <w:r w:rsidR="0075529D">
          <w:t xml:space="preserve"> less than 1 kb in width</w:t>
        </w:r>
      </w:ins>
      <w:ins w:id="364" w:author="Michael Chambers" w:date="2015-11-16T17:47:00Z">
        <w:r w:rsidR="00192FA8">
          <w:t>.</w:t>
        </w:r>
      </w:ins>
      <w:ins w:id="365" w:author="Michael Chambers" w:date="2015-11-16T19:23:00Z">
        <w:r w:rsidR="008552A3">
          <w:t xml:space="preserve"> </w:t>
        </w:r>
      </w:ins>
      <w:del w:id="366" w:author="Michael Chambers" w:date="2015-11-16T17:42:00Z">
        <w:r w:rsidR="003C0EDF" w:rsidRPr="00A231A7" w:rsidDel="00901951">
          <w:delText xml:space="preserve"> </w:delText>
        </w:r>
      </w:del>
      <w:del w:id="367" w:author="Albert Courey" w:date="2015-11-16T15:32:00Z">
        <w:r w:rsidR="003C0EDF" w:rsidRPr="00A231A7" w:rsidDel="00124DFE">
          <w:rPr>
            <w:rPrChange w:id="368" w:author="Michael Chambers" w:date="2015-11-16T17:58:00Z">
              <w:rPr>
                <w:i/>
              </w:rPr>
            </w:rPrChange>
          </w:rPr>
          <w:delText xml:space="preserve">zen is repressed early in a narrow stripe on the dorsal side of the </w:delText>
        </w:r>
        <w:commentRangeStart w:id="369"/>
        <w:r w:rsidR="003C0EDF" w:rsidRPr="00A231A7" w:rsidDel="00124DFE">
          <w:delText>embryo</w:delText>
        </w:r>
        <w:commentRangeEnd w:id="369"/>
        <w:r w:rsidR="00124DFE" w:rsidRPr="00A231A7" w:rsidDel="00124DFE">
          <w:rPr>
            <w:rStyle w:val="CommentReference"/>
          </w:rPr>
          <w:commentReference w:id="369"/>
        </w:r>
        <w:r w:rsidR="003C0EDF" w:rsidRPr="00A231A7" w:rsidDel="00124DFE">
          <w:delText xml:space="preserve">. </w:delText>
        </w:r>
      </w:del>
      <w:del w:id="370" w:author="Michael Chambers" w:date="2015-11-16T17:48:00Z">
        <w:r w:rsidR="003C0EDF" w:rsidRPr="00A231A7" w:rsidDel="00192FA8">
          <w:delText xml:space="preserve">The presence of a Groucho-bound peak at the transcription start site often coincides with the presence of Groucho binding upstream or inside of a gene. </w:delText>
        </w:r>
      </w:del>
      <w:del w:id="371" w:author="Michael Chambers" w:date="2015-11-16T17:55:00Z">
        <w:r w:rsidR="003C0EDF" w:rsidRPr="00A231A7" w:rsidDel="00A231A7">
          <w:delText>We hypothesize that this</w:delText>
        </w:r>
      </w:del>
      <w:ins w:id="372" w:author="Michael Chambers" w:date="2015-11-16T17:58:00Z">
        <w:r w:rsidR="00A231A7" w:rsidRPr="00A231A7">
          <w:rPr>
            <w:rPrChange w:id="373" w:author="Michael Chambers" w:date="2015-11-16T17:58:00Z">
              <w:rPr>
                <w:i/>
              </w:rPr>
            </w:rPrChange>
          </w:rPr>
          <w:t>As</w:t>
        </w:r>
        <w:r w:rsidR="00A231A7">
          <w:rPr>
            <w:i/>
          </w:rPr>
          <w:t xml:space="preserve"> </w:t>
        </w:r>
      </w:ins>
      <w:del w:id="374" w:author="Michael Chambers" w:date="2015-11-16T17:58:00Z">
        <w:r w:rsidR="003C0EDF" w:rsidDel="00A231A7">
          <w:delText xml:space="preserve"> supports </w:delText>
        </w:r>
      </w:del>
      <w:ins w:id="375" w:author="Michael Chambers" w:date="2015-11-16T17:57:00Z">
        <w:r w:rsidR="00A231A7">
          <w:t>Gro tetramers can crosslink chromatin</w:t>
        </w:r>
      </w:ins>
      <w:ins w:id="376" w:author="Michael Chambers" w:date="2015-11-16T18:00:00Z">
        <w:r w:rsidR="00A231A7">
          <w:rPr>
            <w:i/>
          </w:rPr>
          <w:t xml:space="preserve"> </w:t>
        </w:r>
        <w:r w:rsidR="00A231A7">
          <w:t xml:space="preserve">arrays </w:t>
        </w:r>
        <w:r w:rsidR="00A231A7">
          <w:rPr>
            <w:i/>
          </w:rPr>
          <w:t>in vitro</w:t>
        </w:r>
      </w:ins>
      <w:ins w:id="377" w:author="Michael Chambers" w:date="2015-11-16T18:11:00Z">
        <w:r w:rsidR="002E1DE4">
          <w:rPr>
            <w:i/>
          </w:rPr>
          <w:t xml:space="preserve"> </w:t>
        </w:r>
        <w:r w:rsidR="00B6696F">
          <w:t>{Sekiya, 2007 #1658}</w:t>
        </w:r>
      </w:ins>
      <w:ins w:id="378" w:author="Michael Chambers" w:date="2015-11-16T17:57:00Z">
        <w:r w:rsidR="00A231A7">
          <w:t>,</w:t>
        </w:r>
      </w:ins>
      <w:ins w:id="379" w:author="Michael Chambers" w:date="2015-11-16T17:58:00Z">
        <w:r w:rsidR="00A231A7">
          <w:t xml:space="preserve"> the presence of these peak clusters </w:t>
        </w:r>
      </w:ins>
      <w:ins w:id="380" w:author="Michael Chambers" w:date="2015-11-16T17:59:00Z">
        <w:r w:rsidR="00A231A7">
          <w:t xml:space="preserve">suggests </w:t>
        </w:r>
      </w:ins>
      <w:ins w:id="381" w:author="Michael Chambers" w:date="2015-11-16T18:12:00Z">
        <w:r w:rsidR="00B6696F">
          <w:t xml:space="preserve">this function extends to </w:t>
        </w:r>
        <w:r w:rsidR="00B6696F">
          <w:rPr>
            <w:i/>
          </w:rPr>
          <w:t xml:space="preserve">in vivo </w:t>
        </w:r>
        <w:r w:rsidR="00B6696F">
          <w:t>contexts</w:t>
        </w:r>
      </w:ins>
      <w:ins w:id="382" w:author="Michael Chambers" w:date="2015-11-16T17:59:00Z">
        <w:r w:rsidR="0075529D">
          <w:t xml:space="preserve">. </w:t>
        </w:r>
      </w:ins>
      <w:ins w:id="383" w:author="Michael Chambers" w:date="2015-11-16T18:12:00Z">
        <w:r w:rsidR="00B6696F">
          <w:t>Together, these</w:t>
        </w:r>
      </w:ins>
      <w:ins w:id="384" w:author="Michael Chambers" w:date="2015-11-16T17:59:00Z">
        <w:r w:rsidR="0075529D">
          <w:t xml:space="preserve"> observation</w:t>
        </w:r>
      </w:ins>
      <w:ins w:id="385" w:author="Michael Chambers" w:date="2015-11-16T18:12:00Z">
        <w:r w:rsidR="00B6696F">
          <w:t>s</w:t>
        </w:r>
      </w:ins>
      <w:ins w:id="386" w:author="Michael Chambers" w:date="2015-11-16T17:59:00Z">
        <w:r w:rsidR="00B6696F">
          <w:t xml:space="preserve"> suggest</w:t>
        </w:r>
      </w:ins>
      <w:ins w:id="387" w:author="Michael Chambers" w:date="2015-11-16T17:57:00Z">
        <w:r w:rsidR="00A231A7">
          <w:t xml:space="preserve"> </w:t>
        </w:r>
      </w:ins>
      <w:r w:rsidR="003C0EDF" w:rsidRPr="00A231A7">
        <w:t>a</w:t>
      </w:r>
      <w:r w:rsidR="003C0EDF">
        <w:t xml:space="preserve"> model of repression whereby Groucho is recruited to </w:t>
      </w:r>
      <w:del w:id="388" w:author="Michael Chambers" w:date="2015-11-16T18:12:00Z">
        <w:r w:rsidR="003C0EDF" w:rsidDel="00B6696F">
          <w:delText xml:space="preserve">repressive </w:delText>
        </w:r>
      </w:del>
      <w:r w:rsidR="003C0EDF">
        <w:t xml:space="preserve">regulatory regions </w:t>
      </w:r>
      <w:del w:id="389" w:author="Michael Chambers" w:date="2015-11-16T18:13:00Z">
        <w:r w:rsidR="003C0EDF" w:rsidDel="00B6696F">
          <w:delText>and precipitates a rearrangement of local chromatin</w:delText>
        </w:r>
      </w:del>
      <w:del w:id="390" w:author="Michael Chambers" w:date="2015-11-16T17:57:00Z">
        <w:r w:rsidR="003C0EDF" w:rsidDel="00A231A7">
          <w:delText>,</w:delText>
        </w:r>
      </w:del>
      <w:del w:id="391" w:author="Michael Chambers" w:date="2015-11-16T18:01:00Z">
        <w:r w:rsidR="003C0EDF" w:rsidDel="0075529D">
          <w:delText xml:space="preserve"> </w:delText>
        </w:r>
      </w:del>
      <w:del w:id="392" w:author="Michael Chambers" w:date="2015-11-16T17:57:00Z">
        <w:r w:rsidR="003C0EDF" w:rsidDel="00A231A7">
          <w:delText>brin</w:delText>
        </w:r>
      </w:del>
      <w:ins w:id="393" w:author="Albert Courey" w:date="2015-11-16T15:30:00Z">
        <w:del w:id="394" w:author="Michael Chambers" w:date="2015-11-16T17:57:00Z">
          <w:r w:rsidR="00124DFE" w:rsidDel="00A231A7">
            <w:delText>g</w:delText>
          </w:r>
        </w:del>
      </w:ins>
      <w:del w:id="395" w:author="Michael Chambers" w:date="2015-11-16T17:57:00Z">
        <w:r w:rsidR="003C0EDF" w:rsidDel="00A231A7">
          <w:delText xml:space="preserve">ing </w:delText>
        </w:r>
      </w:del>
      <w:del w:id="396" w:author="Michael Chambers" w:date="2015-11-16T18:13:00Z">
        <w:r w:rsidR="003C0EDF" w:rsidDel="00B6696F">
          <w:delText xml:space="preserve">Gro into contact with </w:delText>
        </w:r>
      </w:del>
      <w:ins w:id="397" w:author="Michael Chambers" w:date="2015-11-16T18:14:00Z">
        <w:r w:rsidR="00B6696F">
          <w:t>from which</w:t>
        </w:r>
      </w:ins>
      <w:ins w:id="398" w:author="Michael Chambers" w:date="2015-11-16T18:13:00Z">
        <w:r w:rsidR="00EB1A75">
          <w:t xml:space="preserve"> it may form </w:t>
        </w:r>
        <w:r w:rsidR="00B6696F">
          <w:t xml:space="preserve">contacts with </w:t>
        </w:r>
      </w:ins>
      <w:ins w:id="399" w:author="Michael Chambers" w:date="2015-11-16T18:14:00Z">
        <w:r w:rsidR="00B6696F">
          <w:t>additional chromatin regions</w:t>
        </w:r>
      </w:ins>
      <w:del w:id="400" w:author="Michael Chambers" w:date="2015-11-16T16:22:00Z">
        <w:r w:rsidR="003C0EDF" w:rsidDel="0035018D">
          <w:delText>TSS’s</w:delText>
        </w:r>
      </w:del>
      <w:r w:rsidR="003C0EDF">
        <w:t xml:space="preserve">. </w:t>
      </w:r>
      <w:del w:id="401" w:author="Michael Chambers" w:date="2015-11-16T18:16:00Z">
        <w:r w:rsidR="003C0EDF" w:rsidDel="00B6696F">
          <w:delText xml:space="preserve">Subsequent repression may be accomplished through multiple mechanisms. </w:delText>
        </w:r>
      </w:del>
      <w:ins w:id="402" w:author="Michael Chambers" w:date="2015-11-16T18:16:00Z">
        <w:r w:rsidR="00B6696F">
          <w:t xml:space="preserve">This model is consistent with findings that </w:t>
        </w:r>
      </w:ins>
      <w:del w:id="403" w:author="Michael Chambers" w:date="2015-11-16T16:22:00Z">
        <w:r w:rsidR="003C0EDF" w:rsidDel="0035018D">
          <w:delText>Gro potentially interacts with and leads to the stalling of PolII elongation, which is supported by the finding that Groucho occupancy positively correlates with stalled PolII in the developing embryo</w:delText>
        </w:r>
      </w:del>
      <w:ins w:id="404" w:author="Albert Courey" w:date="2015-11-16T15:33:00Z">
        <w:del w:id="405" w:author="Michael Chambers" w:date="2015-11-16T16:22:00Z">
          <w:r w:rsidR="00124DFE" w:rsidDel="0035018D">
            <w:delText xml:space="preserve"> (see following chapter)</w:delText>
          </w:r>
        </w:del>
      </w:ins>
      <w:del w:id="406" w:author="Michael Chambers" w:date="2015-11-16T16:22:00Z">
        <w:r w:rsidR="003C0EDF" w:rsidDel="0035018D">
          <w:delText xml:space="preserve">. </w:delText>
        </w:r>
      </w:del>
      <w:del w:id="407" w:author="Michael Chambers" w:date="2015-11-16T18:16:00Z">
        <w:r w:rsidR="003C0EDF" w:rsidDel="00B6696F">
          <w:delText>Repression may also be initiated by the well-documented interaction of Groucho with</w:delText>
        </w:r>
      </w:del>
      <w:ins w:id="408" w:author="Michael Chambers" w:date="2015-11-16T18:16:00Z">
        <w:r w:rsidR="00B6696F">
          <w:t>Gro interacts with</w:t>
        </w:r>
      </w:ins>
      <w:r w:rsidR="003C0EDF">
        <w:t xml:space="preserve"> </w:t>
      </w:r>
      <w:ins w:id="409" w:author="Michael Chambers" w:date="2015-11-16T18:17:00Z">
        <w:r w:rsidR="00B6696F">
          <w:t xml:space="preserve">the histone deacetylase </w:t>
        </w:r>
      </w:ins>
      <w:r w:rsidR="003C0EDF">
        <w:t>HDAC1/Rpd3</w:t>
      </w:r>
      <w:ins w:id="410" w:author="Michael Chambers" w:date="2015-11-16T18:17:00Z">
        <w:r w:rsidR="00B6696F">
          <w:t>,</w:t>
        </w:r>
      </w:ins>
      <w:del w:id="411" w:author="Michael Chambers" w:date="2015-11-16T18:16:00Z">
        <w:r w:rsidR="003C0EDF" w:rsidDel="00B6696F">
          <w:delText>,</w:delText>
        </w:r>
      </w:del>
      <w:r w:rsidR="003C0EDF">
        <w:t xml:space="preserve"> leading to </w:t>
      </w:r>
      <w:del w:id="412" w:author="Michael Chambers" w:date="2015-11-16T18:17:00Z">
        <w:r w:rsidR="003C0EDF" w:rsidDel="00B6696F">
          <w:delText>deacetylation of histones within and directly upstream of the gene body, resulting in chromatin condensation and repression</w:delText>
        </w:r>
      </w:del>
      <w:ins w:id="413" w:author="Michael Chambers" w:date="2015-11-16T18:17:00Z">
        <w:r w:rsidR="00B6696F">
          <w:t>localized deacetylation of histones and</w:t>
        </w:r>
      </w:ins>
      <w:ins w:id="414" w:author="Michael Chambers" w:date="2015-11-16T18:18:00Z">
        <w:r w:rsidR="00B6696F">
          <w:t xml:space="preserve"> a consequent</w:t>
        </w:r>
      </w:ins>
      <w:ins w:id="415" w:author="Michael Chambers" w:date="2015-11-16T18:17:00Z">
        <w:r w:rsidR="00B6696F">
          <w:t xml:space="preserve"> increase in </w:t>
        </w:r>
      </w:ins>
      <w:ins w:id="416" w:author="Michael Chambers" w:date="2015-11-16T18:18:00Z">
        <w:r w:rsidR="00B6696F">
          <w:t>nucleosome</w:t>
        </w:r>
      </w:ins>
      <w:ins w:id="417" w:author="Michael Chambers" w:date="2015-11-16T18:17:00Z">
        <w:r w:rsidR="00B6696F">
          <w:t xml:space="preserve"> density</w:t>
        </w:r>
      </w:ins>
      <w:ins w:id="418" w:author="Michael Chambers" w:date="2015-11-16T18:18:00Z">
        <w:r w:rsidR="00B6696F">
          <w:t xml:space="preserve"> {Winkler, 2010 #2964}</w:t>
        </w:r>
      </w:ins>
      <w:r w:rsidR="003C0EDF">
        <w:t>.</w:t>
      </w:r>
      <w:ins w:id="419" w:author="Michael Chambers" w:date="2015-11-16T18:21:00Z">
        <w:r w:rsidR="00B6696F">
          <w:t xml:space="preserve"> </w:t>
        </w:r>
      </w:ins>
      <w:ins w:id="420" w:author="Michael Chambers" w:date="2015-11-16T18:22:00Z">
        <w:r w:rsidR="00DC4D3F">
          <w:t>Chromatin crosslinking could be one mechanism by which Gro functions as a long-range repressor</w:t>
        </w:r>
      </w:ins>
      <w:ins w:id="421" w:author="Michael Chambers" w:date="2015-11-17T01:18:00Z">
        <w:r w:rsidR="00EB1A75">
          <w:t xml:space="preserve"> to transfer these histone marks to distal regions</w:t>
        </w:r>
      </w:ins>
      <w:ins w:id="422" w:author="Michael Chambers" w:date="2015-11-16T18:21:00Z">
        <w:r w:rsidR="00B6696F">
          <w:t>.</w:t>
        </w:r>
      </w:ins>
      <w:ins w:id="423" w:author="Michael Chambers" w:date="2015-11-16T19:24:00Z">
        <w:r w:rsidR="008552A3">
          <w:t xml:space="preserve"> </w:t>
        </w:r>
      </w:ins>
      <w:ins w:id="424" w:author="Michael Chambers" w:date="2015-11-16T19:29:00Z">
        <w:r w:rsidR="008552A3">
          <w:t xml:space="preserve">In some situations, Gro recruitment </w:t>
        </w:r>
      </w:ins>
      <w:ins w:id="425" w:author="Michael Chambers" w:date="2015-11-17T01:19:00Z">
        <w:r w:rsidR="00EB1A75">
          <w:t>causes</w:t>
        </w:r>
      </w:ins>
      <w:ins w:id="426" w:author="Michael Chambers" w:date="2015-11-16T19:29:00Z">
        <w:r w:rsidR="008552A3">
          <w:t xml:space="preserve"> widespread deacetylation of H3 and H4 histone tales, an observation that led to the hypothesis that Gro itself spreads throughout chromatin</w:t>
        </w:r>
      </w:ins>
      <w:ins w:id="427" w:author="Michael Chambers" w:date="2015-11-16T19:30:00Z">
        <w:r w:rsidR="008552A3">
          <w:t xml:space="preserve"> {Martinez, 2008 #2287}</w:t>
        </w:r>
      </w:ins>
      <w:ins w:id="428" w:author="Michael Chambers" w:date="2015-11-16T19:31:00Z">
        <w:r w:rsidR="008552A3">
          <w:t>{Kok, 2015 #3189}</w:t>
        </w:r>
      </w:ins>
      <w:ins w:id="429" w:author="Michael Chambers" w:date="2015-11-16T19:29:00Z">
        <w:r w:rsidR="00E34944">
          <w:t>.</w:t>
        </w:r>
      </w:ins>
      <w:ins w:id="430" w:author="Michael Chambers" w:date="2015-11-16T19:33:00Z">
        <w:r w:rsidR="00E34944">
          <w:t xml:space="preserve"> As Gro does not appear to </w:t>
        </w:r>
      </w:ins>
      <w:ins w:id="431" w:author="Michael Chambers" w:date="2015-11-16T19:34:00Z">
        <w:r w:rsidR="00E34944">
          <w:t>bind continuous stretches of chromatin</w:t>
        </w:r>
      </w:ins>
      <w:ins w:id="432" w:author="Michael Chambers" w:date="2015-11-16T19:33:00Z">
        <w:r w:rsidR="00E34944">
          <w:t xml:space="preserve"> in the embryo, crosslinking could function as a mechanism to transfer these </w:t>
        </w:r>
      </w:ins>
      <w:ins w:id="433" w:author="Michael Chambers" w:date="2015-11-16T19:34:00Z">
        <w:r w:rsidR="00E34944">
          <w:t xml:space="preserve">histone </w:t>
        </w:r>
      </w:ins>
      <w:ins w:id="434" w:author="Michael Chambers" w:date="2015-11-16T19:33:00Z">
        <w:r w:rsidR="00E34944">
          <w:t>marks onto sites distant from Gro recruitment.</w:t>
        </w:r>
      </w:ins>
      <w:ins w:id="435" w:author="Michael Chambers" w:date="2015-11-16T19:32:00Z">
        <w:r w:rsidR="00E34944">
          <w:t xml:space="preserve"> </w:t>
        </w:r>
      </w:ins>
    </w:p>
    <w:p w14:paraId="0C2F9A6F" w14:textId="4FADBCBC" w:rsidR="003C0EDF" w:rsidRDefault="003C0EDF" w:rsidP="003C0EDF">
      <w:pPr>
        <w:spacing w:line="480" w:lineRule="auto"/>
        <w:ind w:firstLine="720"/>
        <w:rPr>
          <w:ins w:id="436" w:author="Michael Chambers" w:date="2015-11-16T19:35:00Z"/>
        </w:rPr>
      </w:pPr>
      <w:del w:id="437" w:author="Michael Chambers" w:date="2015-11-16T18:22:00Z">
        <w:r w:rsidDel="00DC4D3F">
          <w:lastRenderedPageBreak/>
          <w:delText xml:space="preserve"> </w:delText>
        </w:r>
      </w:del>
      <w:del w:id="438" w:author="Michael Chambers" w:date="2015-11-16T18:26:00Z">
        <w:r w:rsidDel="00DC4D3F">
          <w:delText>The latter mechanism of repression, via</w:delText>
        </w:r>
      </w:del>
      <w:ins w:id="439" w:author="Michael Chambers" w:date="2015-11-16T18:27:00Z">
        <w:r w:rsidR="00DC4D3F">
          <w:t>A</w:t>
        </w:r>
      </w:ins>
      <w:del w:id="440" w:author="Michael Chambers" w:date="2015-11-16T18:26:00Z">
        <w:r w:rsidDel="00DC4D3F">
          <w:delText xml:space="preserve"> a</w:delText>
        </w:r>
      </w:del>
      <w:r>
        <w:t>lteration of the histone mark landscape</w:t>
      </w:r>
      <w:del w:id="441" w:author="Michael Chambers" w:date="2015-11-16T18:27:00Z">
        <w:r w:rsidDel="00DC4D3F">
          <w:delText>,</w:delText>
        </w:r>
      </w:del>
      <w:r>
        <w:t xml:space="preserve"> is a potential mechanism </w:t>
      </w:r>
      <w:del w:id="442" w:author="Michael Chambers" w:date="2015-11-16T18:27:00Z">
        <w:r w:rsidDel="00DC4D3F">
          <w:delText xml:space="preserve">for </w:delText>
        </w:r>
      </w:del>
      <w:ins w:id="443" w:author="Michael Chambers" w:date="2015-11-16T18:27:00Z">
        <w:r w:rsidR="00DC4D3F">
          <w:t xml:space="preserve">by which </w:t>
        </w:r>
      </w:ins>
      <w:r>
        <w:t xml:space="preserve">Groucho </w:t>
      </w:r>
      <w:ins w:id="444" w:author="Michael Chambers" w:date="2015-11-16T18:27:00Z">
        <w:r w:rsidR="00DC4D3F">
          <w:t>can</w:t>
        </w:r>
      </w:ins>
      <w:del w:id="445" w:author="Michael Chambers" w:date="2015-11-16T18:27:00Z">
        <w:r w:rsidDel="00DC4D3F">
          <w:delText>to</w:delText>
        </w:r>
      </w:del>
      <w:r>
        <w:t xml:space="preserve"> act epigenetically, achieving repression that lasts after Groucho </w:t>
      </w:r>
      <w:ins w:id="446" w:author="Michael Chambers" w:date="2015-11-16T16:23:00Z">
        <w:r w:rsidR="0035018D">
          <w:t xml:space="preserve">is no longer associated with </w:t>
        </w:r>
      </w:ins>
      <w:del w:id="447" w:author="Michael Chambers" w:date="2015-11-16T16:23:00Z">
        <w:r w:rsidDel="0035018D">
          <w:delText xml:space="preserve">has left </w:delText>
        </w:r>
      </w:del>
      <w:r>
        <w:t xml:space="preserve">a locus. This is </w:t>
      </w:r>
      <w:del w:id="448" w:author="Michael Chambers" w:date="2015-11-17T01:20:00Z">
        <w:r w:rsidDel="00EB1A75">
          <w:delText>consistent with</w:delText>
        </w:r>
      </w:del>
      <w:ins w:id="449" w:author="Michael Chambers" w:date="2015-11-17T01:20:00Z">
        <w:r w:rsidR="00EB1A75">
          <w:t>loosely supported by Gro</w:t>
        </w:r>
      </w:ins>
      <w:r>
        <w:t xml:space="preserve"> behavior seen at the </w:t>
      </w:r>
      <w:r>
        <w:rPr>
          <w:i/>
        </w:rPr>
        <w:t xml:space="preserve">zen </w:t>
      </w:r>
      <w:r>
        <w:t>locus, where Gro</w:t>
      </w:r>
      <w:del w:id="450" w:author="Michael Chambers" w:date="2015-11-17T01:20:00Z">
        <w:r w:rsidDel="00EB1A75">
          <w:delText>ucho</w:delText>
        </w:r>
      </w:del>
      <w:r>
        <w:t xml:space="preserve"> occupancy is </w:t>
      </w:r>
      <w:del w:id="451" w:author="Michael Chambers" w:date="2015-11-16T18:27:00Z">
        <w:r w:rsidDel="00DC4D3F">
          <w:delText>essentially gone</w:delText>
        </w:r>
      </w:del>
      <w:ins w:id="452" w:author="Michael Chambers" w:date="2015-11-16T18:27:00Z">
        <w:r w:rsidR="00DC4D3F">
          <w:t>significantly reduced</w:t>
        </w:r>
      </w:ins>
      <w:r>
        <w:t xml:space="preserve"> following 4 hours of development</w:t>
      </w:r>
      <w:ins w:id="453" w:author="Michael Chambers" w:date="2015-11-17T01:20:00Z">
        <w:r w:rsidR="00EB1A75">
          <w:t xml:space="preserve"> </w:t>
        </w:r>
      </w:ins>
      <w:del w:id="454" w:author="Michael Chambers" w:date="2015-11-17T01:20:00Z">
        <w:r w:rsidDel="00EB1A75">
          <w:delText xml:space="preserve">, </w:delText>
        </w:r>
      </w:del>
      <w:r>
        <w:t xml:space="preserve">despite </w:t>
      </w:r>
      <w:ins w:id="455" w:author="Michael Chambers" w:date="2015-11-16T18:27:00Z">
        <w:r w:rsidR="00DC4D3F" w:rsidRPr="00DC4D3F">
          <w:rPr>
            <w:i/>
            <w:rPrChange w:id="456" w:author="Michael Chambers" w:date="2015-11-16T18:27:00Z">
              <w:rPr/>
            </w:rPrChange>
          </w:rPr>
          <w:t>zen</w:t>
        </w:r>
      </w:ins>
      <w:del w:id="457" w:author="Michael Chambers" w:date="2015-11-16T18:27:00Z">
        <w:r w:rsidRPr="00DC4D3F" w:rsidDel="00DC4D3F">
          <w:rPr>
            <w:i/>
            <w:rPrChange w:id="458" w:author="Michael Chambers" w:date="2015-11-16T18:27:00Z">
              <w:rPr/>
            </w:rPrChange>
          </w:rPr>
          <w:delText>Zen</w:delText>
        </w:r>
      </w:del>
      <w:r>
        <w:t xml:space="preserve"> remaining repressed throughout </w:t>
      </w:r>
      <w:del w:id="459" w:author="Michael Chambers" w:date="2015-11-16T18:27:00Z">
        <w:r w:rsidDel="00DC4D3F">
          <w:delText xml:space="preserve">later </w:delText>
        </w:r>
      </w:del>
      <w:ins w:id="460" w:author="Michael Chambers" w:date="2015-11-16T18:27:00Z">
        <w:r w:rsidR="00DC4D3F">
          <w:t xml:space="preserve">these </w:t>
        </w:r>
      </w:ins>
      <w:r>
        <w:t>stages of development.</w:t>
      </w:r>
      <w:ins w:id="461" w:author="Michael Chambers" w:date="2015-11-16T18:28:00Z">
        <w:r w:rsidR="00DC4D3F">
          <w:t xml:space="preserve"> </w:t>
        </w:r>
      </w:ins>
      <w:ins w:id="462" w:author="Michael Chambers" w:date="2015-11-16T19:13:00Z">
        <w:r w:rsidR="00E703B2">
          <w:t xml:space="preserve">This long-term repression could very well be the result of additional factors </w:t>
        </w:r>
      </w:ins>
      <w:ins w:id="463" w:author="Michael Chambers" w:date="2015-11-16T19:14:00Z">
        <w:r w:rsidR="00E703B2">
          <w:t>independent</w:t>
        </w:r>
      </w:ins>
      <w:ins w:id="464" w:author="Michael Chambers" w:date="2015-11-16T19:13:00Z">
        <w:r w:rsidR="00E703B2">
          <w:t xml:space="preserve"> of Gro</w:t>
        </w:r>
      </w:ins>
      <w:ins w:id="465" w:author="Michael Chambers" w:date="2015-11-17T01:20:00Z">
        <w:r w:rsidR="00EB1A75">
          <w:t>, however</w:t>
        </w:r>
      </w:ins>
      <w:ins w:id="466" w:author="Michael Chambers" w:date="2015-11-16T18:32:00Z">
        <w:r w:rsidR="00FD43B2">
          <w:t>.</w:t>
        </w:r>
      </w:ins>
      <w:ins w:id="467" w:author="Michael Chambers" w:date="2015-11-16T18:28:00Z">
        <w:r w:rsidR="00FD43B2">
          <w:t xml:space="preserve"> </w:t>
        </w:r>
      </w:ins>
      <w:del w:id="468" w:author="Michael Chambers" w:date="2015-11-16T18:32:00Z">
        <w:r w:rsidDel="00FD43B2">
          <w:delText xml:space="preserve"> </w:delText>
        </w:r>
      </w:del>
      <w:ins w:id="469" w:author="Michael Chambers" w:date="2015-11-16T16:23:00Z">
        <w:r w:rsidR="0035018D">
          <w:t>Work presented in the next chapter will provide evidence that Gro</w:t>
        </w:r>
      </w:ins>
      <w:ins w:id="470" w:author="Michael Chambers" w:date="2015-11-16T18:34:00Z">
        <w:r w:rsidR="00FD43B2">
          <w:t xml:space="preserve">-mediated repression </w:t>
        </w:r>
      </w:ins>
      <w:ins w:id="471" w:author="Michael Chambers" w:date="2015-11-16T16:23:00Z">
        <w:r w:rsidR="0035018D">
          <w:t xml:space="preserve">positively correlates with stalled </w:t>
        </w:r>
      </w:ins>
      <w:ins w:id="472" w:author="Michael Chambers" w:date="2015-11-16T18:33:00Z">
        <w:r w:rsidR="00FD43B2">
          <w:t xml:space="preserve">RNA </w:t>
        </w:r>
      </w:ins>
      <w:ins w:id="473" w:author="Michael Chambers" w:date="2015-11-16T16:23:00Z">
        <w:r w:rsidR="0035018D">
          <w:t>PolII in the embryo</w:t>
        </w:r>
      </w:ins>
      <w:ins w:id="474" w:author="Michael Chambers" w:date="2015-11-16T18:32:00Z">
        <w:r w:rsidR="00FD43B2">
          <w:t>, which may represent another method of transcriptional silencing</w:t>
        </w:r>
      </w:ins>
      <w:ins w:id="475" w:author="Michael Chambers" w:date="2015-11-16T16:23:00Z">
        <w:r w:rsidR="0035018D">
          <w:t xml:space="preserve">.  </w:t>
        </w:r>
      </w:ins>
    </w:p>
    <w:p w14:paraId="4966729F" w14:textId="62603500" w:rsidR="00E34944" w:rsidRDefault="00E34944" w:rsidP="003C0EDF">
      <w:pPr>
        <w:spacing w:line="480" w:lineRule="auto"/>
        <w:ind w:firstLine="720"/>
      </w:pPr>
      <w:ins w:id="476" w:author="Michael Chambers" w:date="2015-11-16T19:35:00Z">
        <w:r>
          <w:t xml:space="preserve">The Gro regulatory targets identified </w:t>
        </w:r>
      </w:ins>
      <w:ins w:id="477" w:author="Michael Chambers" w:date="2015-11-16T19:36:00Z">
        <w:r>
          <w:t xml:space="preserve">here confirm that Gro </w:t>
        </w:r>
      </w:ins>
      <w:ins w:id="478" w:author="Michael Chambers" w:date="2015-11-16T19:37:00Z">
        <w:r>
          <w:t xml:space="preserve">regulates both upstream and downstream elements of a highly-interconnected network of signaling pathways. </w:t>
        </w:r>
      </w:ins>
      <w:ins w:id="479" w:author="Michael Chambers" w:date="2015-11-16T19:38:00Z">
        <w:r>
          <w:t>We identified multiple pathways with known Gro</w:t>
        </w:r>
      </w:ins>
      <w:ins w:id="480" w:author="Michael Chambers" w:date="2015-11-16T19:43:00Z">
        <w:r w:rsidR="003F4F06">
          <w:t xml:space="preserve"> involvement</w:t>
        </w:r>
      </w:ins>
      <w:ins w:id="481" w:author="Michael Chambers" w:date="2015-11-16T19:38:00Z">
        <w:r>
          <w:t>, including Dpp, Wingless, and EGFR signaling</w:t>
        </w:r>
      </w:ins>
      <w:ins w:id="482" w:author="Michael Chambers" w:date="2015-11-16T19:40:00Z">
        <w:r>
          <w:t xml:space="preserve">, as well as novel involvement with downstream effectors of these pathways, such as </w:t>
        </w:r>
      </w:ins>
      <w:ins w:id="483" w:author="Michael Chambers" w:date="2015-11-16T19:41:00Z">
        <w:r w:rsidR="003F4F06">
          <w:t xml:space="preserve">Pannier, </w:t>
        </w:r>
      </w:ins>
      <w:ins w:id="484" w:author="Michael Chambers" w:date="2015-11-16T19:43:00Z">
        <w:r w:rsidR="003F4F06">
          <w:t>Atonal, and Patched.</w:t>
        </w:r>
      </w:ins>
    </w:p>
    <w:p w14:paraId="1944396B" w14:textId="6F548336" w:rsidR="00AC2DA3" w:rsidRDefault="003C0EDF" w:rsidP="003C0EDF">
      <w:pPr>
        <w:spacing w:line="480" w:lineRule="auto"/>
        <w:ind w:firstLine="720"/>
        <w:rPr>
          <w:ins w:id="485" w:author="Michael Chambers" w:date="2015-11-16T22:55:00Z"/>
        </w:rPr>
      </w:pPr>
      <w:r>
        <w:t xml:space="preserve">Global analysis of Groucho occupancy additionally reveals that Groucho binding is strongly enriched for binding within genes, specifically within introns, with the highest enrichment exhibited in the 5’ intron of genes. Overexpression of Groucho resulted in 10 to 32% of genes bound </w:t>
      </w:r>
      <w:ins w:id="486" w:author="Michael Chambers" w:date="2015-11-16T16:24:00Z">
        <w:r w:rsidR="0035018D">
          <w:t xml:space="preserve">in this manner </w:t>
        </w:r>
      </w:ins>
      <w:r>
        <w:t>by Gro to become repressed, depend</w:t>
      </w:r>
      <w:ins w:id="487" w:author="Michael Chambers" w:date="2015-11-16T16:24:00Z">
        <w:r w:rsidR="0035018D">
          <w:t>ent</w:t>
        </w:r>
      </w:ins>
      <w:del w:id="488" w:author="Michael Chambers" w:date="2015-11-16T16:24:00Z">
        <w:r w:rsidDel="0035018D">
          <w:delText>ing</w:delText>
        </w:r>
      </w:del>
      <w:r>
        <w:t xml:space="preserve"> on timepoint, reinforcing that Groucho binding within genes is one strategy common to Groucho regulation. The evolution of regulatory regions within introns is common in </w:t>
      </w:r>
      <w:r>
        <w:rPr>
          <w:i/>
        </w:rPr>
        <w:t>Drosophila</w:t>
      </w:r>
      <w:r>
        <w:t xml:space="preserve">, and in animals </w:t>
      </w:r>
      <w:ins w:id="489" w:author="Michael Chambers" w:date="2015-11-16T16:24:00Z">
        <w:r w:rsidR="0035018D">
          <w:t xml:space="preserve">more </w:t>
        </w:r>
      </w:ins>
      <w:r>
        <w:t xml:space="preserve">generally. Multiple factors, including </w:t>
      </w:r>
      <w:ins w:id="490" w:author="Albert Courey" w:date="2015-11-16T15:34:00Z">
        <w:r w:rsidR="00124DFE">
          <w:t>K</w:t>
        </w:r>
      </w:ins>
      <w:del w:id="491" w:author="Albert Courey" w:date="2015-11-16T15:34:00Z">
        <w:r w:rsidDel="00124DFE">
          <w:delText>k</w:delText>
        </w:r>
      </w:del>
      <w:r>
        <w:t xml:space="preserve">ruppel and </w:t>
      </w:r>
      <w:ins w:id="492" w:author="Albert Courey" w:date="2015-11-16T15:34:00Z">
        <w:r w:rsidR="00124DFE">
          <w:t>T</w:t>
        </w:r>
      </w:ins>
      <w:del w:id="493" w:author="Albert Courey" w:date="2015-11-16T15:34:00Z">
        <w:r w:rsidDel="00124DFE">
          <w:delText>t</w:delText>
        </w:r>
      </w:del>
      <w:r>
        <w:t xml:space="preserve">wist have been shown to commonly localize to </w:t>
      </w:r>
      <w:r>
        <w:lastRenderedPageBreak/>
        <w:t>intronic regions</w:t>
      </w:r>
      <w:ins w:id="494" w:author="Albert Courey" w:date="2015-11-16T15:34:00Z">
        <w:r w:rsidR="00124DFE">
          <w:t xml:space="preserve"> </w:t>
        </w:r>
      </w:ins>
      <w:r w:rsidRPr="00876316">
        <w:t>{Matyash, 2004 #3046}</w:t>
      </w:r>
      <w:del w:id="495" w:author="Michael Chambers" w:date="2015-11-16T16:24:00Z">
        <w:r w:rsidDel="0035018D">
          <w:delText xml:space="preserve"> </w:delText>
        </w:r>
      </w:del>
      <w:r w:rsidRPr="00876316">
        <w:t>{Sandmann, 2007 #3048}</w:t>
      </w:r>
      <w:del w:id="496" w:author="Michael Chambers" w:date="2015-11-16T16:24:00Z">
        <w:r w:rsidRPr="00876316" w:rsidDel="0035018D">
          <w:delText xml:space="preserve"> </w:delText>
        </w:r>
      </w:del>
      <w:r w:rsidRPr="00876316">
        <w:t>{Zeitlinger, 2007 #3025}</w:t>
      </w:r>
      <w:r>
        <w:t xml:space="preserve">. The regulatory logic behind intronic cis-regulatory modules is a matter of some debate, as there are significant energetic costs associated with intron maintenance during replication, transcription, and splicing, as well as a regulatory cost in terms of a longer lag-time between transcriptional activation and mature mRNA formation {Yenerall, 2011 #3051}. Consistent with this hypothesis, </w:t>
      </w:r>
      <w:ins w:id="497" w:author="Michael Chambers" w:date="2015-11-16T19:59:00Z">
        <w:r w:rsidR="009A1FF7">
          <w:t xml:space="preserve">genes </w:t>
        </w:r>
      </w:ins>
      <w:ins w:id="498" w:author="Michael Chambers" w:date="2015-11-16T20:00:00Z">
        <w:r w:rsidR="009A1FF7">
          <w:t>poised for rapid activation during development</w:t>
        </w:r>
      </w:ins>
      <w:del w:id="499" w:author="Michael Chambers" w:date="2015-11-16T19:59:00Z">
        <w:r w:rsidDel="009A1FF7">
          <w:delText xml:space="preserve">developmentally-regulated genes known to exhibit promoter-proximal pausing of </w:delText>
        </w:r>
      </w:del>
      <w:del w:id="500" w:author="Michael Chambers" w:date="2015-11-16T20:00:00Z">
        <w:r w:rsidDel="009A1FF7">
          <w:delText>RNA PolII</w:delText>
        </w:r>
      </w:del>
      <w:r>
        <w:t xml:space="preserve"> have been shown to have </w:t>
      </w:r>
      <w:ins w:id="501" w:author="Michael Chambers" w:date="2015-11-16T20:01:00Z">
        <w:r w:rsidR="009A1FF7">
          <w:t>significantly</w:t>
        </w:r>
      </w:ins>
      <w:del w:id="502" w:author="Michael Chambers" w:date="2015-11-16T20:00:00Z">
        <w:r w:rsidDel="009A1FF7">
          <w:delText>a</w:delText>
        </w:r>
      </w:del>
      <w:r>
        <w:t xml:space="preserve"> higher frequenc</w:t>
      </w:r>
      <w:ins w:id="503" w:author="Michael Chambers" w:date="2015-11-16T20:01:00Z">
        <w:r w:rsidR="009A1FF7">
          <w:t>ies</w:t>
        </w:r>
      </w:ins>
      <w:del w:id="504" w:author="Michael Chambers" w:date="2015-11-16T20:01:00Z">
        <w:r w:rsidDel="009A1FF7">
          <w:delText>y</w:delText>
        </w:r>
      </w:del>
      <w:r>
        <w:t xml:space="preserve"> of intron loss </w:t>
      </w:r>
      <w:del w:id="505" w:author="Michael Chambers" w:date="2015-11-16T20:00:00Z">
        <w:r w:rsidDel="009A1FF7">
          <w:delText xml:space="preserve">but not overall shorter introns </w:delText>
        </w:r>
      </w:del>
      <w:r>
        <w:t xml:space="preserve">{Jiang, 2014 #3052}. One </w:t>
      </w:r>
      <w:del w:id="506" w:author="Michael Chambers" w:date="2015-11-16T20:01:00Z">
        <w:r w:rsidDel="00992BA2">
          <w:delText xml:space="preserve">potential </w:delText>
        </w:r>
      </w:del>
      <w:r>
        <w:t xml:space="preserve">explanation of the regulatory rational </w:t>
      </w:r>
      <w:del w:id="507" w:author="Michael Chambers" w:date="2015-11-16T20:02:00Z">
        <w:r w:rsidDel="00992BA2">
          <w:delText>that gives rise to</w:delText>
        </w:r>
      </w:del>
      <w:ins w:id="508" w:author="Michael Chambers" w:date="2015-11-16T20:02:00Z">
        <w:r w:rsidR="00992BA2">
          <w:t>behind</w:t>
        </w:r>
      </w:ins>
      <w:r>
        <w:t xml:space="preserve"> </w:t>
      </w:r>
      <w:del w:id="509" w:author="Michael Chambers" w:date="2015-11-16T20:02:00Z">
        <w:r w:rsidDel="00992BA2">
          <w:delText xml:space="preserve">intragenic </w:delText>
        </w:r>
      </w:del>
      <w:ins w:id="510" w:author="Michael Chambers" w:date="2015-11-16T20:02:00Z">
        <w:r w:rsidR="00992BA2">
          <w:t xml:space="preserve">intronic </w:t>
        </w:r>
      </w:ins>
      <w:r>
        <w:t xml:space="preserve">repressor binding comes from the observation </w:t>
      </w:r>
      <w:del w:id="511" w:author="Michael Chambers" w:date="2015-11-16T20:04:00Z">
        <w:r w:rsidDel="00992BA2">
          <w:delText xml:space="preserve">that </w:delText>
        </w:r>
      </w:del>
      <w:ins w:id="512" w:author="Michael Chambers" w:date="2015-11-16T20:04:00Z">
        <w:r w:rsidR="00992BA2">
          <w:t xml:space="preserve">of a significant lag in full </w:t>
        </w:r>
      </w:ins>
      <w:ins w:id="513" w:author="Michael Chambers" w:date="2015-11-17T01:22:00Z">
        <w:r w:rsidR="00C67591">
          <w:t>gene repression</w:t>
        </w:r>
      </w:ins>
      <w:ins w:id="514" w:author="Michael Chambers" w:date="2015-11-16T20:04:00Z">
        <w:r w:rsidR="00992BA2">
          <w:t xml:space="preserve"> following </w:t>
        </w:r>
      </w:ins>
      <w:del w:id="515" w:author="Michael Chambers" w:date="2015-11-16T20:02:00Z">
        <w:r w:rsidDel="00992BA2">
          <w:delText xml:space="preserve">repression arising from </w:delText>
        </w:r>
      </w:del>
      <w:r>
        <w:t xml:space="preserve">Snail </w:t>
      </w:r>
      <w:del w:id="516" w:author="Michael Chambers" w:date="2015-11-16T20:05:00Z">
        <w:r w:rsidDel="00992BA2">
          <w:delText xml:space="preserve">binding </w:delText>
        </w:r>
      </w:del>
      <w:ins w:id="517" w:author="Michael Chambers" w:date="2015-11-17T01:22:00Z">
        <w:r w:rsidR="00C67591">
          <w:t>binding</w:t>
        </w:r>
      </w:ins>
      <w:ins w:id="518" w:author="Michael Chambers" w:date="2015-11-16T20:05:00Z">
        <w:r w:rsidR="00992BA2">
          <w:t xml:space="preserve"> to</w:t>
        </w:r>
      </w:ins>
      <w:del w:id="519" w:author="Michael Chambers" w:date="2015-11-16T20:05:00Z">
        <w:r w:rsidDel="00992BA2">
          <w:delText>in</w:delText>
        </w:r>
      </w:del>
      <w:r>
        <w:t xml:space="preserve"> distant </w:t>
      </w:r>
      <w:del w:id="520" w:author="Michael Chambers" w:date="2015-11-16T20:02:00Z">
        <w:r w:rsidDel="00992BA2">
          <w:delText xml:space="preserve">CRMs </w:delText>
        </w:r>
      </w:del>
      <w:ins w:id="521" w:author="Michael Chambers" w:date="2015-11-16T20:02:00Z">
        <w:r w:rsidR="00992BA2">
          <w:t>silencing elements</w:t>
        </w:r>
      </w:ins>
      <w:ins w:id="522" w:author="Michael Chambers" w:date="2015-11-16T20:05:00Z">
        <w:r w:rsidR="00992BA2">
          <w:t>.</w:t>
        </w:r>
      </w:ins>
      <w:ins w:id="523" w:author="Michael Chambers" w:date="2015-11-16T20:02:00Z">
        <w:r w:rsidR="00992BA2">
          <w:t xml:space="preserve"> </w:t>
        </w:r>
      </w:ins>
      <w:del w:id="524" w:author="Michael Chambers" w:date="2015-11-16T20:05:00Z">
        <w:r w:rsidDel="00992BA2">
          <w:delText xml:space="preserve">introduces a lag before repression becomes complete, </w:delText>
        </w:r>
      </w:del>
      <w:ins w:id="525" w:author="Michael Chambers" w:date="2015-11-16T20:05:00Z">
        <w:r w:rsidR="00992BA2">
          <w:t xml:space="preserve">This is </w:t>
        </w:r>
      </w:ins>
      <w:r>
        <w:t xml:space="preserve">due to the inability of the repressor to affect </w:t>
      </w:r>
      <w:ins w:id="526" w:author="Michael Chambers" w:date="2015-11-16T20:05:00Z">
        <w:r w:rsidR="00992BA2">
          <w:t xml:space="preserve">active polymerases </w:t>
        </w:r>
      </w:ins>
      <w:ins w:id="527" w:author="Michael Chambers" w:date="2015-11-16T16:25:00Z">
        <w:r w:rsidR="0035018D">
          <w:t>downstream from the promoter region</w:t>
        </w:r>
        <w:r w:rsidR="0035018D" w:rsidDel="0035018D">
          <w:t xml:space="preserve"> </w:t>
        </w:r>
      </w:ins>
      <w:del w:id="528" w:author="Michael Chambers" w:date="2015-11-16T16:25:00Z">
        <w:r w:rsidDel="0035018D">
          <w:delText xml:space="preserve">currently elongating polymerases </w:delText>
        </w:r>
      </w:del>
      <w:r>
        <w:t xml:space="preserve">{Bothma, 2011 #2304}.  Due to the relatively slow rate of progression of PolII (~ 1.1 to 1.5 kb per min in </w:t>
      </w:r>
      <w:r>
        <w:rPr>
          <w:i/>
        </w:rPr>
        <w:t>Drosophila)</w:t>
      </w:r>
      <w:del w:id="529" w:author="Michael Chambers" w:date="2015-11-17T01:22:00Z">
        <w:r w:rsidDel="00C67591">
          <w:delText xml:space="preserve"> </w:delText>
        </w:r>
      </w:del>
      <w:r>
        <w:t xml:space="preserve">{Ardehali, 2009 #3053}, this lag time can become significant, especially under developmental contexts in which </w:t>
      </w:r>
      <w:del w:id="530" w:author="Michael Chambers" w:date="2015-11-17T01:23:00Z">
        <w:r w:rsidDel="00C67591">
          <w:delText>temporal control of repression can be as important as activation</w:delText>
        </w:r>
      </w:del>
      <w:ins w:id="531" w:author="Michael Chambers" w:date="2015-11-17T01:23:00Z">
        <w:r w:rsidR="00C67591">
          <w:t xml:space="preserve">precise temporal control of gene expression is required. </w:t>
        </w:r>
      </w:ins>
      <w:del w:id="532" w:author="Michael Chambers" w:date="2015-11-16T20:17:00Z">
        <w:r w:rsidDel="004963C5">
          <w:delText xml:space="preserve">. While microRNAs are known to dampen this effect in some contexts {Biemar, 2005 #3054}, Groucho-mediated repression initiated by binding </w:delText>
        </w:r>
      </w:del>
      <w:del w:id="533" w:author="Michael Chambers" w:date="2015-11-16T16:25:00Z">
        <w:r w:rsidDel="0035018D">
          <w:delText xml:space="preserve">intragenically </w:delText>
        </w:r>
      </w:del>
      <w:del w:id="534" w:author="Michael Chambers" w:date="2015-11-16T20:10:00Z">
        <w:r w:rsidDel="006A655A">
          <w:delText>could potentially</w:delText>
        </w:r>
      </w:del>
      <w:del w:id="535" w:author="Michael Chambers" w:date="2015-11-16T20:17:00Z">
        <w:r w:rsidDel="004963C5">
          <w:delText xml:space="preserve"> </w:delText>
        </w:r>
      </w:del>
      <w:del w:id="536" w:author="Michael Chambers" w:date="2015-11-16T20:10:00Z">
        <w:r w:rsidDel="006A655A">
          <w:delText xml:space="preserve">be </w:delText>
        </w:r>
      </w:del>
      <w:del w:id="537" w:author="Michael Chambers" w:date="2015-11-16T20:17:00Z">
        <w:r w:rsidDel="004963C5">
          <w:delText xml:space="preserve">another method to </w:delText>
        </w:r>
      </w:del>
      <w:del w:id="538" w:author="Michael Chambers" w:date="2015-11-16T20:10:00Z">
        <w:r w:rsidDel="006A655A">
          <w:delText>achieve a similar end.</w:delText>
        </w:r>
      </w:del>
      <w:ins w:id="539" w:author="Michael Chambers" w:date="2015-11-16T20:12:00Z">
        <w:r w:rsidR="004963C5">
          <w:t xml:space="preserve">Studies have shown </w:t>
        </w:r>
      </w:ins>
      <w:ins w:id="540" w:author="Michael Chambers" w:date="2015-11-16T20:13:00Z">
        <w:r w:rsidR="004963C5">
          <w:t>the propagation of changes in chromatin structure across gene lengths at rates considerably faster than the rate of PolII process</w:t>
        </w:r>
      </w:ins>
      <w:ins w:id="541" w:author="Michael Chambers" w:date="2015-11-16T20:14:00Z">
        <w:r w:rsidR="004963C5">
          <w:t xml:space="preserve">ivity </w:t>
        </w:r>
      </w:ins>
      <w:ins w:id="542" w:author="Michael Chambers" w:date="2015-11-16T20:15:00Z">
        <w:r w:rsidR="004963C5">
          <w:t>{Petesch, 2008 #3190}</w:t>
        </w:r>
      </w:ins>
      <w:ins w:id="543" w:author="Michael Chambers" w:date="2015-11-16T20:14:00Z">
        <w:r w:rsidR="004963C5">
          <w:t>.</w:t>
        </w:r>
      </w:ins>
      <w:ins w:id="544" w:author="Michael Chambers" w:date="2015-11-16T20:13:00Z">
        <w:r w:rsidR="004963C5">
          <w:t xml:space="preserve"> As Gro</w:t>
        </w:r>
      </w:ins>
      <w:ins w:id="545" w:author="Michael Chambers" w:date="2015-11-16T20:15:00Z">
        <w:r w:rsidR="004963C5">
          <w:t xml:space="preserve"> recruitment</w:t>
        </w:r>
      </w:ins>
      <w:ins w:id="546" w:author="Michael Chambers" w:date="2015-11-16T20:13:00Z">
        <w:r w:rsidR="004963C5">
          <w:t xml:space="preserve"> </w:t>
        </w:r>
      </w:ins>
      <w:ins w:id="547" w:author="Michael Chambers" w:date="2015-11-16T20:15:00Z">
        <w:r w:rsidR="004963C5">
          <w:t xml:space="preserve">has been shown to spread chromatin marks throughout </w:t>
        </w:r>
      </w:ins>
      <w:ins w:id="548" w:author="Michael Chambers" w:date="2015-11-16T20:16:00Z">
        <w:r w:rsidR="004963C5">
          <w:t xml:space="preserve">extended regions of </w:t>
        </w:r>
      </w:ins>
      <w:ins w:id="549" w:author="Michael Chambers" w:date="2015-11-16T20:15:00Z">
        <w:r w:rsidR="004963C5">
          <w:t>target genes</w:t>
        </w:r>
      </w:ins>
      <w:ins w:id="550" w:author="Michael Chambers" w:date="2015-11-16T20:16:00Z">
        <w:r w:rsidR="004963C5">
          <w:t xml:space="preserve"> </w:t>
        </w:r>
      </w:ins>
      <w:ins w:id="551" w:author="Michael Chambers" w:date="2015-11-16T20:17:00Z">
        <w:r w:rsidR="004963C5">
          <w:t>{Li, 2011 #2965}</w:t>
        </w:r>
      </w:ins>
      <w:ins w:id="552" w:author="Michael Chambers" w:date="2015-11-16T20:15:00Z">
        <w:r w:rsidR="004963C5">
          <w:t>,</w:t>
        </w:r>
      </w:ins>
      <w:ins w:id="553" w:author="Michael Chambers" w:date="2015-11-16T20:17:00Z">
        <w:r w:rsidR="004963C5">
          <w:t xml:space="preserve"> </w:t>
        </w:r>
      </w:ins>
      <w:ins w:id="554" w:author="Michael Chambers" w:date="2015-11-16T21:03:00Z">
        <w:r w:rsidR="00A7578F">
          <w:t>association</w:t>
        </w:r>
      </w:ins>
      <w:ins w:id="555" w:author="Michael Chambers" w:date="2015-11-16T20:17:00Z">
        <w:r w:rsidR="00A7578F">
          <w:t xml:space="preserve"> of Gro with</w:t>
        </w:r>
        <w:r w:rsidR="004963C5">
          <w:t xml:space="preserve"> sites within genes may represent a common motif of rapid gene inactivation.</w:t>
        </w:r>
      </w:ins>
    </w:p>
    <w:p w14:paraId="14CB42F5" w14:textId="77777777" w:rsidR="00AC2DA3" w:rsidRDefault="00AC2DA3">
      <w:pPr>
        <w:rPr>
          <w:ins w:id="556" w:author="Michael Chambers" w:date="2015-11-16T22:55:00Z"/>
        </w:rPr>
      </w:pPr>
      <w:ins w:id="557" w:author="Michael Chambers" w:date="2015-11-16T22:55:00Z">
        <w:r>
          <w:br w:type="page"/>
        </w:r>
      </w:ins>
    </w:p>
    <w:p w14:paraId="773FC503" w14:textId="77777777" w:rsidR="00AC2DA3" w:rsidRDefault="00AC2DA3" w:rsidP="00AC2DA3">
      <w:pPr>
        <w:pStyle w:val="FirstParagraph"/>
        <w:spacing w:line="480" w:lineRule="auto"/>
        <w:ind w:firstLine="720"/>
        <w:rPr>
          <w:ins w:id="558" w:author="Michael Chambers" w:date="2015-11-16T22:56:00Z"/>
        </w:rPr>
      </w:pPr>
      <w:ins w:id="559" w:author="Michael Chambers" w:date="2015-11-16T22:56:00Z">
        <w:r>
          <w:rPr>
            <w:b/>
          </w:rPr>
          <w:lastRenderedPageBreak/>
          <w:t>Figure 2-1. Groucho ChIP-seq experiments show high reproducibility in read mapping and peak calling</w:t>
        </w:r>
        <w:r>
          <w:t xml:space="preserve"> </w:t>
        </w:r>
        <w:r>
          <w:rPr>
            <w:b/>
          </w:rPr>
          <w:t>(A)</w:t>
        </w:r>
        <w:r>
          <w:t xml:space="preserve"> ChIP-seq libraries were sequenced to a depth of ~20M reads, twice the recommended library sizes for ChIP-seq experiments proposed by the modENCODE consortium {Landt, 2012 #308}. </w:t>
        </w:r>
        <w:r>
          <w:rPr>
            <w:b/>
          </w:rPr>
          <w:t>(B)</w:t>
        </w:r>
        <w:r>
          <w:t xml:space="preserve"> </w:t>
        </w:r>
        <w:r>
          <w:rPr>
            <w:i/>
          </w:rPr>
          <w:t>(left)</w:t>
        </w:r>
        <w:r>
          <w:t xml:space="preserve"> Overall mapping profiles of ChIP-seq sequenced reads cluster by timepoint. Timepoint 2 and 3 samples cluster more closely together than timepoint 1, which diverges significantly from both other timepoints. Dark green indicates a higher correlation by Spearman's rank correlation coefficient (a value of 1 indicates perfect correspondence). </w:t>
        </w:r>
        <w:r>
          <w:rPr>
            <w:i/>
          </w:rPr>
          <w:t>(right)</w:t>
        </w:r>
        <w:r>
          <w:t xml:space="preserve"> Peak calling was performed with MACS2 and called peaks were clustered by similarity. </w:t>
        </w:r>
        <w:r>
          <w:rPr>
            <w:b/>
          </w:rPr>
          <w:t>(C)</w:t>
        </w:r>
        <w:r>
          <w:t xml:space="preserve"> Replicate similarity was confirmed using principal component analysis</w:t>
        </w:r>
      </w:ins>
    </w:p>
    <w:p w14:paraId="64760B09" w14:textId="77777777" w:rsidR="00AC2DA3" w:rsidRDefault="00AC2DA3" w:rsidP="00AC2DA3">
      <w:pPr>
        <w:pStyle w:val="Bibliography"/>
        <w:rPr>
          <w:ins w:id="560" w:author="Michael Chambers" w:date="2015-11-16T22:56:00Z"/>
        </w:rPr>
      </w:pPr>
      <w:ins w:id="561" w:author="Michael Chambers" w:date="2015-11-16T22:56:00Z">
        <w:r>
          <w:br w:type="page"/>
        </w:r>
        <w:r>
          <w:lastRenderedPageBreak/>
          <w:t>Fig 2-1</w:t>
        </w:r>
        <w:r>
          <w:rPr>
            <w:noProof/>
          </w:rPr>
          <w:drawing>
            <wp:inline distT="0" distB="0" distL="0" distR="0" wp14:anchorId="4E3352A3" wp14:editId="21F616E7">
              <wp:extent cx="5934075" cy="7686675"/>
              <wp:effectExtent l="0" t="0" r="0" b="0"/>
              <wp:docPr id="8" name="Picture 8" descr="ch2_groucho.figures.split.1.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2_groucho.figures.split.1.pdf"/>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r>
          <w:br w:type="page"/>
        </w:r>
      </w:ins>
    </w:p>
    <w:p w14:paraId="1F92375B" w14:textId="77777777" w:rsidR="00AC2DA3" w:rsidRDefault="00AC2DA3" w:rsidP="00AC2DA3">
      <w:pPr>
        <w:pStyle w:val="BodyText"/>
        <w:spacing w:line="480" w:lineRule="auto"/>
        <w:rPr>
          <w:ins w:id="562" w:author="Michael Chambers" w:date="2015-11-16T22:56:00Z"/>
        </w:rPr>
      </w:pPr>
      <w:ins w:id="563" w:author="Michael Chambers" w:date="2015-11-16T22:56:00Z">
        <w:r>
          <w:rPr>
            <w:b/>
          </w:rPr>
          <w:lastRenderedPageBreak/>
          <w:t>Figure 2-2. The Groucho binding pattern exhibits significant overlap with Groucho ChIP-chip determined peaks utilizing an independently-derived antibody.</w:t>
        </w:r>
        <w:r>
          <w:t xml:space="preserve"> Significant Groucho peaks were compared to two sets of publicly-available Groucho ChIP-chip data performed on 0 - 12 hour embryos generated using a polyclonal antibody raised against a portion of the Groucho Q domain. The modENCODE data encompasses a timespan beginning 1.5 hours prior to our timepoints, and ending 3 hours afterwards. The degree of overlap is strongest at later timepoints, with the 6.5 - 9 hour data overlapping 68% of all modENCODE binding regions. Comparison of embryonic Groucho binding with modENCODE Groucho ChIP-seq data generated from white pre-pupae reveals that a small subset of embryonic Groucho-bound regions are bound during later development. The majority of Gro bound regulatory regions are unique to each developmental stage. The role of Gro in regulating gene expression during pupal stages, especially in tissue differentiation originating from imaginal discs is well documented, specifically the intepretation of a Brinker gradient arising across the anterior-posterior axis of the wing disc {Hasson, 2001 #3033}.</w:t>
        </w:r>
      </w:ins>
    </w:p>
    <w:p w14:paraId="476264CA" w14:textId="77777777" w:rsidR="00AC2DA3" w:rsidRDefault="00AC2DA3" w:rsidP="00AC2DA3">
      <w:pPr>
        <w:pStyle w:val="BodyText"/>
        <w:spacing w:line="480" w:lineRule="auto"/>
        <w:outlineLvl w:val="0"/>
        <w:rPr>
          <w:ins w:id="564" w:author="Michael Chambers" w:date="2015-11-16T22:56:00Z"/>
        </w:rPr>
      </w:pPr>
      <w:ins w:id="565" w:author="Michael Chambers" w:date="2015-11-16T22:56:00Z">
        <w:r>
          <w:br w:type="page"/>
        </w:r>
        <w:r>
          <w:lastRenderedPageBreak/>
          <w:t>Fig. 2-2</w:t>
        </w:r>
        <w:r>
          <w:rPr>
            <w:noProof/>
          </w:rPr>
          <w:drawing>
            <wp:inline distT="0" distB="0" distL="0" distR="0" wp14:anchorId="78D94DAB" wp14:editId="43858A56">
              <wp:extent cx="5935345" cy="7680960"/>
              <wp:effectExtent l="0" t="0" r="0" b="0"/>
              <wp:docPr id="4" name="Picture 4" descr="ch2_groucho.figures.split.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h2_groucho.figures.split.2.pdf"/>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35345" cy="7680960"/>
                      </a:xfrm>
                      <a:prstGeom prst="rect">
                        <a:avLst/>
                      </a:prstGeom>
                      <a:noFill/>
                      <a:ln>
                        <a:noFill/>
                      </a:ln>
                    </pic:spPr>
                  </pic:pic>
                </a:graphicData>
              </a:graphic>
            </wp:inline>
          </w:drawing>
        </w:r>
        <w:r>
          <w:br w:type="page"/>
        </w:r>
      </w:ins>
    </w:p>
    <w:p w14:paraId="24C18535" w14:textId="77777777" w:rsidR="00AC2DA3" w:rsidRDefault="00AC2DA3" w:rsidP="00AC2DA3">
      <w:pPr>
        <w:pStyle w:val="BodyText"/>
        <w:spacing w:line="480" w:lineRule="auto"/>
        <w:ind w:left="720" w:hanging="720"/>
        <w:rPr>
          <w:ins w:id="566" w:author="Michael Chambers" w:date="2015-11-16T22:56:00Z"/>
        </w:rPr>
      </w:pPr>
      <w:ins w:id="567" w:author="Michael Chambers" w:date="2015-11-16T22:56:00Z">
        <w:r>
          <w:rPr>
            <w:b/>
          </w:rPr>
          <w:lastRenderedPageBreak/>
          <w:t>Figure 2-3. A large number of Groucho binding regions are preserved throughout all stages analyzed.</w:t>
        </w:r>
        <w:r>
          <w:t xml:space="preserve"> </w:t>
        </w:r>
        <w:r>
          <w:rPr>
            <w:b/>
          </w:rPr>
          <w:t>(A)</w:t>
        </w:r>
        <w:r>
          <w:t xml:space="preserve"> Peaks present in both replicates were obtained from each timepoint and used for further analysis. Overlapping peaks were identified as those having at least 1 basepair overlap with a peak between replicates. Samples exhibited a replicate overlap rate of approximately 35% of all peaks, for the first and third timepoint, and 61% for the middle timepoint. </w:t>
        </w:r>
        <w:r w:rsidRPr="00285A9D">
          <w:rPr>
            <w:b/>
          </w:rPr>
          <w:t>(B)</w:t>
        </w:r>
        <w:r>
          <w:t xml:space="preserve"> While a large fraction of Groucho binding sites is unique to each of the three timepoints analyzed, are preserved across two or more timepoints. No detected Groucho peak was present in only early and late timepoints, indicated that during the timepoints analyzed removeal of Groucho binding from a locus was a permanent regulatory decision. Additionally, while the middle and late timepoints have a significant fraction of binding sites in common, the early and middle timepoints have very few in common. This is indicative of Groucho genomic localization being relatively dynamic during early timepoints when compared to later times.</w:t>
        </w:r>
      </w:ins>
    </w:p>
    <w:p w14:paraId="2F200458" w14:textId="77777777" w:rsidR="00AC2DA3" w:rsidRDefault="00AC2DA3" w:rsidP="00AC2DA3">
      <w:pPr>
        <w:pStyle w:val="BodyText"/>
        <w:spacing w:line="480" w:lineRule="auto"/>
        <w:outlineLvl w:val="0"/>
        <w:rPr>
          <w:ins w:id="568" w:author="Michael Chambers" w:date="2015-11-16T22:56:00Z"/>
        </w:rPr>
      </w:pPr>
      <w:ins w:id="569" w:author="Michael Chambers" w:date="2015-11-16T22:56:00Z">
        <w:r>
          <w:br w:type="page"/>
        </w:r>
        <w:r>
          <w:lastRenderedPageBreak/>
          <w:t>Fig. 2-3</w:t>
        </w:r>
        <w:r>
          <w:rPr>
            <w:noProof/>
          </w:rPr>
          <w:drawing>
            <wp:inline distT="0" distB="0" distL="0" distR="0" wp14:anchorId="7518F0C3" wp14:editId="58D95BC7">
              <wp:extent cx="5934075" cy="7686675"/>
              <wp:effectExtent l="0" t="0" r="0" b="0"/>
              <wp:docPr id="12" name="Picture 12" descr="ch2_groucho.figures.split.3.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h2_groucho.figures.split.3.pdf"/>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r>
          <w:br w:type="page"/>
        </w:r>
      </w:ins>
    </w:p>
    <w:p w14:paraId="7A535F62" w14:textId="77777777" w:rsidR="00AC2DA3" w:rsidRDefault="00AC2DA3" w:rsidP="00AC2DA3">
      <w:pPr>
        <w:spacing w:line="480" w:lineRule="auto"/>
        <w:rPr>
          <w:ins w:id="570" w:author="Michael Chambers" w:date="2015-11-16T22:56:00Z"/>
          <w:b/>
        </w:rPr>
      </w:pPr>
      <w:ins w:id="571" w:author="Michael Chambers" w:date="2015-11-16T22:56:00Z">
        <w:r>
          <w:rPr>
            <w:b/>
          </w:rPr>
          <w:lastRenderedPageBreak/>
          <w:t xml:space="preserve">Figure 2-4. Over half of Groucho localizes to highly-occupied target (HOT) regions at all time windows assayed. </w:t>
        </w:r>
        <w:r>
          <w:t>At earlier timepoints, Groucho peaks prefer to localize to HOT regions with higher average scores, indicative of more colocalizing transcription factors. As development proceeds, Groucho becomes increasingly associated with less-occupied HOT regions. This could represent an expansion of the regulatory program of Groucho as the proliferation of cell and tissue types brings Groucho to more specialized regulatory targets.</w:t>
        </w:r>
        <w:r>
          <w:rPr>
            <w:b/>
          </w:rPr>
          <w:br w:type="page"/>
        </w:r>
      </w:ins>
    </w:p>
    <w:p w14:paraId="6B7F3460" w14:textId="77777777" w:rsidR="00AC2DA3" w:rsidRDefault="00AC2DA3" w:rsidP="00AC2DA3">
      <w:pPr>
        <w:rPr>
          <w:ins w:id="572" w:author="Michael Chambers" w:date="2015-11-16T22:56:00Z"/>
          <w:b/>
        </w:rPr>
      </w:pPr>
      <w:ins w:id="573" w:author="Michael Chambers" w:date="2015-11-16T22:56:00Z">
        <w:r>
          <w:lastRenderedPageBreak/>
          <w:t>Fig. 2-4</w:t>
        </w:r>
        <w:r>
          <w:rPr>
            <w:noProof/>
          </w:rPr>
          <w:drawing>
            <wp:inline distT="0" distB="0" distL="0" distR="0" wp14:anchorId="25A2D3B6" wp14:editId="72A0AE9A">
              <wp:extent cx="5934075" cy="7686675"/>
              <wp:effectExtent l="0" t="0" r="0" b="0"/>
              <wp:docPr id="20" name="Picture 20" descr="ch2_groucho.figures.split.4.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h2_groucho.figures.split.4.pdf"/>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r>
          <w:rPr>
            <w:b/>
          </w:rPr>
          <w:br w:type="page"/>
        </w:r>
      </w:ins>
    </w:p>
    <w:p w14:paraId="0A0937CC" w14:textId="77777777" w:rsidR="00AC2DA3" w:rsidRDefault="00AC2DA3" w:rsidP="00AC2DA3">
      <w:pPr>
        <w:spacing w:line="480" w:lineRule="auto"/>
        <w:rPr>
          <w:ins w:id="574" w:author="Michael Chambers" w:date="2015-11-16T22:56:00Z"/>
          <w:b/>
        </w:rPr>
      </w:pPr>
      <w:ins w:id="575" w:author="Michael Chambers" w:date="2015-11-16T22:56:00Z">
        <w:r>
          <w:rPr>
            <w:b/>
          </w:rPr>
          <w:lastRenderedPageBreak/>
          <w:t xml:space="preserve">Figure 2-5. Groucho frequently localizes to regions of high chromatin accessibility. </w:t>
        </w:r>
        <w:r>
          <w:t>Previously published developmental stage-specific chromatin accessibility data (from Li. et al., 2011) was intersected with Groucho ChIP-seq data across all timepoints. The percentage of Groucho binding sites that are found within high-accessibility regions was calculated for each pair of data sets (white: low % overlap, purple: high % overlap). The correspondence between Groucho ChIP-seq samples and stages of development is represented by grey boxes (bottom). A pattern of strong enrichment of Groucho binding within these regions is observed in all three assayed developmental stages.</w:t>
        </w:r>
        <w:r>
          <w:rPr>
            <w:b/>
          </w:rPr>
          <w:br w:type="page"/>
        </w:r>
      </w:ins>
    </w:p>
    <w:p w14:paraId="1EAE3666" w14:textId="77777777" w:rsidR="00AC2DA3" w:rsidRDefault="00AC2DA3" w:rsidP="00AC2DA3">
      <w:pPr>
        <w:rPr>
          <w:ins w:id="576" w:author="Michael Chambers" w:date="2015-11-16T22:56:00Z"/>
          <w:b/>
        </w:rPr>
      </w:pPr>
      <w:ins w:id="577" w:author="Michael Chambers" w:date="2015-11-16T22:56:00Z">
        <w:r>
          <w:lastRenderedPageBreak/>
          <w:t>Fig. 2-5</w:t>
        </w:r>
        <w:r>
          <w:rPr>
            <w:noProof/>
          </w:rPr>
          <w:drawing>
            <wp:inline distT="0" distB="0" distL="0" distR="0" wp14:anchorId="195740B6" wp14:editId="435A35D9">
              <wp:extent cx="5934075" cy="7686675"/>
              <wp:effectExtent l="0" t="0" r="0" b="0"/>
              <wp:docPr id="21" name="Picture 21" descr="ch2_groucho.figures.split.5.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h2_groucho.figures.split.5.pdf"/>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r>
          <w:rPr>
            <w:b/>
          </w:rPr>
          <w:br w:type="page"/>
        </w:r>
      </w:ins>
    </w:p>
    <w:p w14:paraId="1C699DC1" w14:textId="77777777" w:rsidR="00AC2DA3" w:rsidRPr="005349C8" w:rsidRDefault="00AC2DA3" w:rsidP="00AC2DA3">
      <w:pPr>
        <w:pStyle w:val="BodyText"/>
        <w:spacing w:line="480" w:lineRule="auto"/>
        <w:rPr>
          <w:ins w:id="578" w:author="Michael Chambers" w:date="2015-11-16T22:56:00Z"/>
        </w:rPr>
      </w:pPr>
      <w:ins w:id="579" w:author="Michael Chambers" w:date="2015-11-16T22:56:00Z">
        <w:r>
          <w:rPr>
            <w:b/>
          </w:rPr>
          <w:lastRenderedPageBreak/>
          <w:t>Figure 2-6. Most Groucho bound genes are associated with two or more distinct Gro peaks.</w:t>
        </w:r>
        <w:r>
          <w:t xml:space="preserve"> </w:t>
        </w:r>
        <w:r>
          <w:rPr>
            <w:b/>
          </w:rPr>
          <w:t xml:space="preserve">(A) </w:t>
        </w:r>
        <w:r>
          <w:t xml:space="preserve">Overlap of Groucho-associated genes reveals Groucho binds adjacent to or overlapping hundreds of genes at each timepoint, with a significant number (457) being bound throughout the developmental stages assayed. </w:t>
        </w:r>
        <w:r>
          <w:rPr>
            <w:b/>
          </w:rPr>
          <w:t xml:space="preserve">(B) </w:t>
        </w:r>
        <w:r>
          <w:t>Over half of all Groucho bound genes exhibit two or more distinct Groucho peaks. These situations represent Groucho being recruited to multiple sequence-specific transcription factors or topological rearrangements which bring Gro in contact with multiple genomic loci.</w:t>
        </w:r>
      </w:ins>
    </w:p>
    <w:p w14:paraId="1AD5BF85" w14:textId="77777777" w:rsidR="00AC2DA3" w:rsidRDefault="00AC2DA3" w:rsidP="00AC2DA3">
      <w:pPr>
        <w:pStyle w:val="BodyText"/>
        <w:spacing w:line="480" w:lineRule="auto"/>
        <w:outlineLvl w:val="0"/>
        <w:rPr>
          <w:ins w:id="580" w:author="Michael Chambers" w:date="2015-11-16T22:56:00Z"/>
        </w:rPr>
      </w:pPr>
      <w:ins w:id="581" w:author="Michael Chambers" w:date="2015-11-16T22:56:00Z">
        <w:r>
          <w:br w:type="page"/>
        </w:r>
        <w:r>
          <w:lastRenderedPageBreak/>
          <w:t>Fig. 2-6</w:t>
        </w:r>
        <w:r>
          <w:rPr>
            <w:noProof/>
          </w:rPr>
          <w:drawing>
            <wp:inline distT="0" distB="0" distL="0" distR="0" wp14:anchorId="76D0945B" wp14:editId="3AD84EAF">
              <wp:extent cx="5930265" cy="7680960"/>
              <wp:effectExtent l="0" t="0" r="0" b="0"/>
              <wp:docPr id="6" name="Picture 6" descr="ch2_groucho.figures.split.6.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2_groucho.figures.split.6.pdf"/>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0265" cy="7680960"/>
                      </a:xfrm>
                      <a:prstGeom prst="rect">
                        <a:avLst/>
                      </a:prstGeom>
                      <a:noFill/>
                      <a:ln>
                        <a:noFill/>
                      </a:ln>
                    </pic:spPr>
                  </pic:pic>
                </a:graphicData>
              </a:graphic>
            </wp:inline>
          </w:drawing>
        </w:r>
        <w:r>
          <w:br w:type="page"/>
        </w:r>
      </w:ins>
    </w:p>
    <w:p w14:paraId="152112F5" w14:textId="77777777" w:rsidR="00AC2DA3" w:rsidRDefault="00AC2DA3" w:rsidP="00AC2DA3">
      <w:pPr>
        <w:pStyle w:val="BodyText"/>
        <w:spacing w:line="480" w:lineRule="auto"/>
        <w:rPr>
          <w:ins w:id="582" w:author="Michael Chambers" w:date="2015-11-16T22:56:00Z"/>
        </w:rPr>
      </w:pPr>
      <w:ins w:id="583" w:author="Michael Chambers" w:date="2015-11-16T22:56:00Z">
        <w:r>
          <w:rPr>
            <w:b/>
          </w:rPr>
          <w:lastRenderedPageBreak/>
          <w:t>Figure 2-7. Average Groucho peak widths suggest spreading is a limited phenomenon.</w:t>
        </w:r>
        <w:r>
          <w:t xml:space="preserve"> Groucho binding regions have a median width of between 500 and 700 bp. This binding pattern is more consistent with a transcription factor localizing to a small area of chromatin than with the spreading model that has been theorized to explain the association of Groucho with chromatin. However, at all three timepoints, there are a significant number of outlier Groucho peaks exhibiting wider binding.</w:t>
        </w:r>
      </w:ins>
    </w:p>
    <w:p w14:paraId="30E0F8FA" w14:textId="77777777" w:rsidR="00AC2DA3" w:rsidRDefault="00AC2DA3" w:rsidP="00AC2DA3">
      <w:pPr>
        <w:pStyle w:val="BodyText"/>
        <w:spacing w:line="480" w:lineRule="auto"/>
        <w:rPr>
          <w:ins w:id="584" w:author="Michael Chambers" w:date="2015-11-16T22:56:00Z"/>
        </w:rPr>
      </w:pPr>
      <w:ins w:id="585" w:author="Michael Chambers" w:date="2015-11-16T22:56:00Z">
        <w:r>
          <w:br w:type="page"/>
        </w:r>
        <w:r>
          <w:lastRenderedPageBreak/>
          <w:t>Fig. 2-7</w:t>
        </w:r>
        <w:r>
          <w:rPr>
            <w:noProof/>
          </w:rPr>
          <w:drawing>
            <wp:inline distT="0" distB="0" distL="0" distR="0" wp14:anchorId="174F7182" wp14:editId="5DC24B36">
              <wp:extent cx="5935345" cy="7680960"/>
              <wp:effectExtent l="0" t="0" r="0" b="0"/>
              <wp:docPr id="28" name="Picture 28" descr="ch2_groucho.figures.split.8.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h2_groucho.figures.split.8.pdf"/>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5345" cy="7680960"/>
                      </a:xfrm>
                      <a:prstGeom prst="rect">
                        <a:avLst/>
                      </a:prstGeom>
                      <a:noFill/>
                      <a:ln>
                        <a:noFill/>
                      </a:ln>
                    </pic:spPr>
                  </pic:pic>
                </a:graphicData>
              </a:graphic>
            </wp:inline>
          </w:drawing>
        </w:r>
        <w:r>
          <w:br w:type="page"/>
        </w:r>
      </w:ins>
    </w:p>
    <w:p w14:paraId="41BC5C99" w14:textId="29D79B34" w:rsidR="00AC2DA3" w:rsidRDefault="00AC2DA3" w:rsidP="00AC2DA3">
      <w:pPr>
        <w:pStyle w:val="BodyText"/>
        <w:spacing w:line="480" w:lineRule="auto"/>
        <w:rPr>
          <w:ins w:id="586" w:author="Michael Chambers" w:date="2015-11-16T22:56:00Z"/>
        </w:rPr>
      </w:pPr>
      <w:ins w:id="587" w:author="Michael Chambers" w:date="2015-11-16T22:56:00Z">
        <w:r>
          <w:rPr>
            <w:b/>
          </w:rPr>
          <w:lastRenderedPageBreak/>
          <w:t>Figure 2-8. Groucho is preferentially recruited to gene bodies at all timepoints.</w:t>
        </w:r>
        <w:r>
          <w:t xml:space="preserve"> </w:t>
        </w:r>
        <w:r w:rsidRPr="00DB1950">
          <w:rPr>
            <w:b/>
          </w:rPr>
          <w:t>(A)</w:t>
        </w:r>
        <w:r>
          <w:t xml:space="preserve"> Groucho p</w:t>
        </w:r>
        <w:r w:rsidR="00C67591">
          <w:t xml:space="preserve">eaks are enriched </w:t>
        </w:r>
      </w:ins>
      <w:ins w:id="588" w:author="Michael Chambers" w:date="2015-11-17T01:25:00Z">
        <w:r w:rsidR="00C67591">
          <w:t>within</w:t>
        </w:r>
      </w:ins>
      <w:ins w:id="589" w:author="Michael Chambers" w:date="2015-11-16T22:56:00Z">
        <w:r w:rsidR="00C67591">
          <w:t xml:space="preserve"> 5’ UTRs, i</w:t>
        </w:r>
        <w:r>
          <w:t xml:space="preserve">ntrons, and </w:t>
        </w:r>
      </w:ins>
      <w:ins w:id="590" w:author="Michael Chambers" w:date="2015-11-17T01:25:00Z">
        <w:r w:rsidR="00C67591">
          <w:t>immediate upstream regions of genes.</w:t>
        </w:r>
      </w:ins>
      <w:ins w:id="591" w:author="Michael Chambers" w:date="2015-11-16T22:56:00Z">
        <w:r>
          <w:t xml:space="preserve"> </w:t>
        </w:r>
        <w:r w:rsidRPr="0048501F">
          <w:rPr>
            <w:b/>
          </w:rPr>
          <w:t>(B)</w:t>
        </w:r>
        <w:r>
          <w:t xml:space="preserve"> Mapping the location of Groucho binding peaks versus each peak's nearest feature reveals that Groucho preferentially binds within gene bodies, with over half of all Groucho binding at the middle and late timepoints occurring within gene bodies. Groucho binding outside of genes is approximately evenly split between binding upstream and downstream of its nearest feature.</w:t>
        </w:r>
      </w:ins>
    </w:p>
    <w:p w14:paraId="723921E3" w14:textId="77777777" w:rsidR="00AC2DA3" w:rsidRDefault="00AC2DA3" w:rsidP="00AC2DA3">
      <w:pPr>
        <w:pStyle w:val="BodyText"/>
        <w:spacing w:line="480" w:lineRule="auto"/>
        <w:outlineLvl w:val="0"/>
        <w:rPr>
          <w:ins w:id="592" w:author="Michael Chambers" w:date="2015-11-16T22:56:00Z"/>
        </w:rPr>
      </w:pPr>
      <w:ins w:id="593" w:author="Michael Chambers" w:date="2015-11-16T22:56:00Z">
        <w:r>
          <w:br w:type="page"/>
        </w:r>
        <w:r>
          <w:lastRenderedPageBreak/>
          <w:t xml:space="preserve">Fig. 2-8 </w:t>
        </w:r>
        <w:r>
          <w:rPr>
            <w:noProof/>
          </w:rPr>
          <w:drawing>
            <wp:inline distT="0" distB="0" distL="0" distR="0" wp14:anchorId="01CC3F4C" wp14:editId="13A4F092">
              <wp:extent cx="5934075" cy="7686675"/>
              <wp:effectExtent l="0" t="0" r="0" b="0"/>
              <wp:docPr id="22" name="Picture 22" descr="ch2_groucho.figures.split.8.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h2_groucho.figures.split.8.pd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r>
          <w:br w:type="page"/>
        </w:r>
      </w:ins>
    </w:p>
    <w:p w14:paraId="14D5E62C" w14:textId="77777777" w:rsidR="00AC2DA3" w:rsidRDefault="00AC2DA3" w:rsidP="00AC2DA3">
      <w:pPr>
        <w:pStyle w:val="BodyText"/>
        <w:spacing w:line="480" w:lineRule="auto"/>
        <w:rPr>
          <w:ins w:id="594" w:author="Michael Chambers" w:date="2015-11-16T22:56:00Z"/>
        </w:rPr>
      </w:pPr>
      <w:ins w:id="595" w:author="Michael Chambers" w:date="2015-11-16T22:56:00Z">
        <w:r>
          <w:rPr>
            <w:b/>
          </w:rPr>
          <w:lastRenderedPageBreak/>
          <w:t>Figure 2-9. The majority of Groucho binding within gene bodies is within introns.</w:t>
        </w:r>
        <w:r>
          <w:t xml:space="preserve"> </w:t>
        </w:r>
        <w:r>
          <w:rPr>
            <w:b/>
          </w:rPr>
          <w:t>(A)</w:t>
        </w:r>
        <w:r>
          <w:t xml:space="preserve"> The majority of Groucho binding within gene bodies is localized to introns. Binding within exons is depleted in comparison with reads arising from input DNA. Binding is also enriched in 5' and 3' UTR sequences. </w:t>
        </w:r>
        <w:r>
          <w:rPr>
            <w:b/>
          </w:rPr>
          <w:t>(B)</w:t>
        </w:r>
        <w:r>
          <w:t xml:space="preserve"> The first intron is particularly enriched for Groucho binding. While initial introns account for 18% of protein-coding gene length in Drosophila, they account for 30% of Groucho binding within gene bodies. Later introns account for 45% of gene sequence and account for 52% of Groucho binding.</w:t>
        </w:r>
      </w:ins>
    </w:p>
    <w:p w14:paraId="6CEBDE41" w14:textId="77777777" w:rsidR="00AC2DA3" w:rsidRDefault="00AC2DA3" w:rsidP="00AC2DA3">
      <w:pPr>
        <w:pStyle w:val="BodyText"/>
        <w:spacing w:line="480" w:lineRule="auto"/>
        <w:outlineLvl w:val="0"/>
        <w:rPr>
          <w:ins w:id="596" w:author="Michael Chambers" w:date="2015-11-16T22:56:00Z"/>
        </w:rPr>
      </w:pPr>
      <w:ins w:id="597" w:author="Michael Chambers" w:date="2015-11-16T22:56:00Z">
        <w:r>
          <w:br w:type="page"/>
        </w:r>
        <w:r>
          <w:lastRenderedPageBreak/>
          <w:t>Fig. 2-9</w:t>
        </w:r>
        <w:r>
          <w:rPr>
            <w:noProof/>
          </w:rPr>
          <w:drawing>
            <wp:inline distT="0" distB="0" distL="0" distR="0" wp14:anchorId="39ADE017" wp14:editId="5E7AB509">
              <wp:extent cx="5934075" cy="7686675"/>
              <wp:effectExtent l="0" t="0" r="0" b="0"/>
              <wp:docPr id="23" name="Picture 23" descr="ch2_groucho.figures.split.9.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h2_groucho.figures.split.9.pdf"/>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r>
          <w:br w:type="page"/>
        </w:r>
      </w:ins>
    </w:p>
    <w:p w14:paraId="2FBA4D43" w14:textId="4F69D66F" w:rsidR="00AC2DA3" w:rsidRPr="006B77BB" w:rsidRDefault="00AC2DA3" w:rsidP="00AC2DA3">
      <w:pPr>
        <w:pStyle w:val="BodyText"/>
        <w:spacing w:line="480" w:lineRule="auto"/>
        <w:rPr>
          <w:ins w:id="598" w:author="Michael Chambers" w:date="2015-11-16T22:56:00Z"/>
        </w:rPr>
      </w:pPr>
      <w:ins w:id="599" w:author="Michael Chambers" w:date="2015-11-16T22:56:00Z">
        <w:r>
          <w:rPr>
            <w:b/>
          </w:rPr>
          <w:lastRenderedPageBreak/>
          <w:t xml:space="preserve">Figure 2-10. Motif analysis of Groucho peaks in intergenic and genic regions reveals differential enrichment of coregulators by developmental stage. </w:t>
        </w:r>
        <w:r>
          <w:t>Binding moti</w:t>
        </w:r>
      </w:ins>
      <w:ins w:id="600" w:author="Michael Chambers" w:date="2015-11-17T01:28:00Z">
        <w:r w:rsidR="00C67591">
          <w:t>f</w:t>
        </w:r>
      </w:ins>
      <w:ins w:id="601" w:author="Michael Chambers" w:date="2015-11-16T22:56:00Z">
        <w:r>
          <w:t>s for several known Groucho-interacting proteins are represented, including hairy (h), huckebein (hkb), sloppy-paired 1 (slp1), brinker (brk), and ventral nervous system defective (vnd). Two factors, serpent (srp) and ultraspiracle (usp), are only enriched in Groucho binding regions arising inside genes.</w:t>
        </w:r>
      </w:ins>
    </w:p>
    <w:p w14:paraId="1932E1AD" w14:textId="77777777" w:rsidR="00AC2DA3" w:rsidRDefault="00AC2DA3" w:rsidP="00AC2DA3">
      <w:pPr>
        <w:pStyle w:val="BodyText"/>
        <w:spacing w:line="480" w:lineRule="auto"/>
        <w:outlineLvl w:val="0"/>
        <w:rPr>
          <w:ins w:id="602" w:author="Michael Chambers" w:date="2015-11-16T22:56:00Z"/>
        </w:rPr>
      </w:pPr>
      <w:ins w:id="603" w:author="Michael Chambers" w:date="2015-11-16T22:56:00Z">
        <w:r>
          <w:br w:type="page"/>
        </w:r>
        <w:r>
          <w:lastRenderedPageBreak/>
          <w:t>Fig. 2-10</w:t>
        </w:r>
        <w:r>
          <w:rPr>
            <w:noProof/>
          </w:rPr>
          <w:drawing>
            <wp:inline distT="0" distB="0" distL="0" distR="0" wp14:anchorId="247FFC94" wp14:editId="5D09793A">
              <wp:extent cx="5934075" cy="7686675"/>
              <wp:effectExtent l="0" t="0" r="0" b="0"/>
              <wp:docPr id="26" name="Picture 26" descr="ch2_groucho.figures.split.10.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h2_groucho.figures.split.10.pdf"/>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r>
          <w:br w:type="page"/>
        </w:r>
      </w:ins>
    </w:p>
    <w:p w14:paraId="5008779F" w14:textId="77777777" w:rsidR="00AC2DA3" w:rsidRDefault="00AC2DA3" w:rsidP="00AC2DA3">
      <w:pPr>
        <w:pStyle w:val="BodyText"/>
        <w:spacing w:line="480" w:lineRule="auto"/>
        <w:rPr>
          <w:ins w:id="604" w:author="Michael Chambers" w:date="2015-11-16T22:56:00Z"/>
        </w:rPr>
      </w:pPr>
      <w:ins w:id="605" w:author="Michael Chambers" w:date="2015-11-16T22:56:00Z">
        <w:r>
          <w:rPr>
            <w:b/>
          </w:rPr>
          <w:lastRenderedPageBreak/>
          <w:t>Figure 2-11. Groucho binds to early dorsoventral patterning genes with distinct patterns.</w:t>
        </w:r>
        <w:r>
          <w:t xml:space="preserve"> </w:t>
        </w:r>
        <w:r>
          <w:rPr>
            <w:b/>
          </w:rPr>
          <w:t>(A)</w:t>
        </w:r>
        <w:r>
          <w:t xml:space="preserve"> The region 1.1 to 1.4 kb upstream of </w:t>
        </w:r>
        <w:r>
          <w:rPr>
            <w:i/>
          </w:rPr>
          <w:t>zen</w:t>
        </w:r>
        <w:r>
          <w:t xml:space="preserve"> is known as the </w:t>
        </w:r>
        <w:r>
          <w:rPr>
            <w:i/>
          </w:rPr>
          <w:t>zen</w:t>
        </w:r>
        <w:r>
          <w:t xml:space="preserve"> ventral repression region (VRR) and contains four Dorsal sites that function, cooperatively with Deadringer/Retained and Cut, to recruit Gro to repress </w:t>
        </w:r>
        <w:r>
          <w:rPr>
            <w:i/>
          </w:rPr>
          <w:t>zen</w:t>
        </w:r>
        <w:r>
          <w:t xml:space="preserve"> ventrally in the early embryo {Valentine, 1998 #3036}. Groucho binds within the VRR during the 1.5 - 4 hr timepoint, consistent with Groucho-mediated repression at this stage. However, the majority of binding is outside of the VRR, both immediately upstream of the VRR and downstream. The downstream region overlaps the transcriptional start site of </w:t>
        </w:r>
        <w:r>
          <w:rPr>
            <w:i/>
          </w:rPr>
          <w:t>zen</w:t>
        </w:r>
        <w:r>
          <w:t xml:space="preserve"> and continues 700 bp upstream. Groucho binding shifts during the next timepoint, and is lost entirely by the third timepoint analyzed. </w:t>
        </w:r>
        <w:r>
          <w:rPr>
            <w:b/>
          </w:rPr>
          <w:t>(B)</w:t>
        </w:r>
        <w:r>
          <w:t xml:space="preserve"> Groucho binds downstream and inside intronic regions of </w:t>
        </w:r>
        <w:r>
          <w:rPr>
            <w:i/>
          </w:rPr>
          <w:t>dpp</w:t>
        </w:r>
        <w:r>
          <w:t xml:space="preserve">, which similarly to </w:t>
        </w:r>
        <w:r>
          <w:rPr>
            <w:i/>
          </w:rPr>
          <w:t>zen</w:t>
        </w:r>
        <w:r>
          <w:t xml:space="preserve"> is represssed ventrally by Groucho and Dorsal activity {Dubnicoff, 1997 #2366} in the early (0 - 2 hr) embryo. At later developmental stages, </w:t>
        </w:r>
        <w:r>
          <w:rPr>
            <w:i/>
          </w:rPr>
          <w:t>dpp</w:t>
        </w:r>
        <w:r>
          <w:t xml:space="preserve"> repression is mediated through a 3' cis-regulatory region containing multiple pangolin/TCF and brinker binding sites.</w:t>
        </w:r>
      </w:ins>
    </w:p>
    <w:p w14:paraId="6FE1FD6E" w14:textId="77777777" w:rsidR="00AC2DA3" w:rsidRDefault="00AC2DA3" w:rsidP="00AC2DA3">
      <w:pPr>
        <w:pStyle w:val="BodyText"/>
        <w:spacing w:line="480" w:lineRule="auto"/>
        <w:outlineLvl w:val="0"/>
        <w:rPr>
          <w:ins w:id="606" w:author="Michael Chambers" w:date="2015-11-16T22:56:00Z"/>
        </w:rPr>
      </w:pPr>
      <w:ins w:id="607" w:author="Michael Chambers" w:date="2015-11-16T22:56:00Z">
        <w:r>
          <w:br w:type="page"/>
        </w:r>
        <w:r>
          <w:lastRenderedPageBreak/>
          <w:t>Fig. 2-11</w:t>
        </w:r>
        <w:r>
          <w:rPr>
            <w:noProof/>
          </w:rPr>
          <w:drawing>
            <wp:inline distT="0" distB="0" distL="0" distR="0" wp14:anchorId="4F7CA081" wp14:editId="7B26470E">
              <wp:extent cx="5938520" cy="7680960"/>
              <wp:effectExtent l="0" t="0" r="0" b="0"/>
              <wp:docPr id="3" name="Picture 3" descr="ch2_groucho.figures.split.4.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2_groucho.figures.split.4.pdf"/>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8520" cy="7680960"/>
                      </a:xfrm>
                      <a:prstGeom prst="rect">
                        <a:avLst/>
                      </a:prstGeom>
                      <a:noFill/>
                      <a:ln>
                        <a:noFill/>
                      </a:ln>
                    </pic:spPr>
                  </pic:pic>
                </a:graphicData>
              </a:graphic>
            </wp:inline>
          </w:drawing>
        </w:r>
        <w:r>
          <w:br w:type="page"/>
        </w:r>
      </w:ins>
    </w:p>
    <w:p w14:paraId="4BC449AA" w14:textId="77777777" w:rsidR="00AC2DA3" w:rsidRDefault="00AC2DA3" w:rsidP="00AC2DA3">
      <w:pPr>
        <w:spacing w:line="480" w:lineRule="auto"/>
        <w:rPr>
          <w:ins w:id="608" w:author="Michael Chambers" w:date="2015-11-16T22:56:00Z"/>
          <w:b/>
        </w:rPr>
      </w:pPr>
      <w:ins w:id="609" w:author="Michael Chambers" w:date="2015-11-16T22:56:00Z">
        <w:r>
          <w:rPr>
            <w:b/>
          </w:rPr>
          <w:lastRenderedPageBreak/>
          <w:t xml:space="preserve">Figure 2-12.  Groucho associates with a subset of Dorsal-activated genes in the presumptive mesoderm. (A) </w:t>
        </w:r>
        <w:r>
          <w:t xml:space="preserve">Two cis-regulatory regions have been identified upstream of </w:t>
        </w:r>
        <w:r>
          <w:rPr>
            <w:i/>
          </w:rPr>
          <w:t>snail</w:t>
        </w:r>
        <w:r>
          <w:t xml:space="preserve">, either of which is sufficient for Dorsal-mediated activation of the gene in ventral regions of the early (2 – 3 hr) embryo, leading to the hypothesis that the shadow enhancer is involved in fine-tuning </w:t>
        </w:r>
        <w:r>
          <w:rPr>
            <w:i/>
          </w:rPr>
          <w:t xml:space="preserve">snail </w:t>
        </w:r>
        <w:r>
          <w:t xml:space="preserve">expression, or potentially making expression more robust to stochastic fluctuations in transcription factor availability. However, Groucho recruitment patterns are asymmetric over time between these two regions, indicating potentially divergent roles in control of </w:t>
        </w:r>
        <w:r>
          <w:rPr>
            <w:i/>
          </w:rPr>
          <w:t xml:space="preserve">snail </w:t>
        </w:r>
        <w:r>
          <w:t xml:space="preserve">expression later in development. </w:t>
        </w:r>
        <w:r>
          <w:rPr>
            <w:b/>
          </w:rPr>
          <w:t>(B)</w:t>
        </w:r>
        <w:r>
          <w:t xml:space="preserve"> In contrast, recruitment of Groucho to the </w:t>
        </w:r>
        <w:r>
          <w:rPr>
            <w:i/>
          </w:rPr>
          <w:t xml:space="preserve">twist </w:t>
        </w:r>
        <w:r>
          <w:t xml:space="preserve">locus is relatively weak. Dorsal binds within the ventral activation region (VAR) directly upstream of </w:t>
        </w:r>
        <w:r w:rsidRPr="00DE3FE3">
          <w:rPr>
            <w:i/>
          </w:rPr>
          <w:t>twist</w:t>
        </w:r>
        <w:r>
          <w:rPr>
            <w:i/>
          </w:rPr>
          <w:t xml:space="preserve">, </w:t>
        </w:r>
        <w:r>
          <w:t xml:space="preserve">where it serves to activate gene expression via the cooperation of the co-activator dCBP. A small yet significant Gro peak is present within this region during the first time window, but disappears by later stages. </w:t>
        </w:r>
        <w:r>
          <w:rPr>
            <w:i/>
          </w:rPr>
          <w:t xml:space="preserve"> </w:t>
        </w:r>
        <w:r w:rsidRPr="00DE3FE3">
          <w:t>While</w:t>
        </w:r>
        <w:r>
          <w:t xml:space="preserve"> Groucho may be involved in repressing </w:t>
        </w:r>
        <w:r>
          <w:rPr>
            <w:i/>
          </w:rPr>
          <w:t>snail</w:t>
        </w:r>
        <w:r>
          <w:t xml:space="preserve">, in dorsal and dorsolateral regions of the embryo, it appears </w:t>
        </w:r>
        <w:r>
          <w:rPr>
            <w:i/>
          </w:rPr>
          <w:t xml:space="preserve">twist </w:t>
        </w:r>
        <w:r>
          <w:t>repression is initiated or maintained by another, unknown, mechanism.</w:t>
        </w:r>
        <w:r>
          <w:rPr>
            <w:b/>
          </w:rPr>
          <w:br w:type="page"/>
        </w:r>
      </w:ins>
    </w:p>
    <w:p w14:paraId="444ADD64" w14:textId="77777777" w:rsidR="00AC2DA3" w:rsidRDefault="00AC2DA3" w:rsidP="00AC2DA3">
      <w:pPr>
        <w:rPr>
          <w:ins w:id="610" w:author="Michael Chambers" w:date="2015-11-16T22:56:00Z"/>
          <w:b/>
        </w:rPr>
      </w:pPr>
      <w:ins w:id="611" w:author="Michael Chambers" w:date="2015-11-16T22:56:00Z">
        <w:r>
          <w:lastRenderedPageBreak/>
          <w:t>Fig. 2-12</w:t>
        </w:r>
        <w:r>
          <w:rPr>
            <w:noProof/>
          </w:rPr>
          <w:drawing>
            <wp:inline distT="0" distB="0" distL="0" distR="0" wp14:anchorId="0680EE42" wp14:editId="1B410B5B">
              <wp:extent cx="5938520" cy="7680960"/>
              <wp:effectExtent l="0" t="0" r="0" b="0"/>
              <wp:docPr id="14" name="Picture 14" descr="ch2_groucho.figures.split.6.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h2_groucho.figures.split.6.pdf"/>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8520" cy="7680960"/>
                      </a:xfrm>
                      <a:prstGeom prst="rect">
                        <a:avLst/>
                      </a:prstGeom>
                      <a:noFill/>
                      <a:ln>
                        <a:noFill/>
                      </a:ln>
                    </pic:spPr>
                  </pic:pic>
                </a:graphicData>
              </a:graphic>
            </wp:inline>
          </w:drawing>
        </w:r>
        <w:r>
          <w:rPr>
            <w:b/>
          </w:rPr>
          <w:br w:type="page"/>
        </w:r>
      </w:ins>
    </w:p>
    <w:p w14:paraId="071C2EFB" w14:textId="77777777" w:rsidR="00AC2DA3" w:rsidRDefault="00AC2DA3" w:rsidP="00AC2DA3">
      <w:pPr>
        <w:pStyle w:val="BodyText"/>
        <w:spacing w:line="480" w:lineRule="auto"/>
        <w:rPr>
          <w:ins w:id="612" w:author="Michael Chambers" w:date="2015-11-16T22:56:00Z"/>
        </w:rPr>
      </w:pPr>
      <w:ins w:id="613" w:author="Michael Chambers" w:date="2015-11-16T22:56:00Z">
        <w:r>
          <w:rPr>
            <w:b/>
          </w:rPr>
          <w:lastRenderedPageBreak/>
          <w:t>Figure 2-13. Groucho is recruited to Dorsal-activated genes in early embryos.</w:t>
        </w:r>
        <w:r>
          <w:t xml:space="preserve"> Rhomboid (rho), Single-minded (sim), and Short gastrulation (sog) are activated through Dorsal activity in ventrolateral regions of the early embryo (1.5 - 2 hours post fertilization). Loss of Gro activity results in decreased expression of these genes, but does not change their expression patterns along the dorsoventral axis, and so Groucho is hypothesized to not play a role in their Dorsal-mediated activation {Dubnicoff, 1997 #2366}. </w:t>
        </w:r>
        <w:r>
          <w:rPr>
            <w:b/>
          </w:rPr>
          <w:t>(A)</w:t>
        </w:r>
        <w:r>
          <w:t xml:space="preserve"> However, Groucho is recruited both upstream of </w:t>
        </w:r>
        <w:r>
          <w:rPr>
            <w:i/>
          </w:rPr>
          <w:t>rho</w:t>
        </w:r>
        <w:r>
          <w:t xml:space="preserve"> within known two known CRMs at early timepoints and overlapping its TSS, suggesting a previously unidentified role of Gro in regulating </w:t>
        </w:r>
        <w:r>
          <w:rPr>
            <w:i/>
          </w:rPr>
          <w:t>rho</w:t>
        </w:r>
        <w:r>
          <w:t xml:space="preserve"> expression. </w:t>
        </w:r>
        <w:r>
          <w:rPr>
            <w:b/>
          </w:rPr>
          <w:t>(B)</w:t>
        </w:r>
        <w:r>
          <w:t xml:space="preserve"> and </w:t>
        </w:r>
        <w:r>
          <w:rPr>
            <w:b/>
          </w:rPr>
          <w:t>(C)</w:t>
        </w:r>
        <w:r>
          <w:t xml:space="preserve"> Additionally, Gro binds within the intronic regions of </w:t>
        </w:r>
        <w:r>
          <w:rPr>
            <w:i/>
          </w:rPr>
          <w:t>sim</w:t>
        </w:r>
        <w:r>
          <w:t xml:space="preserve"> and </w:t>
        </w:r>
        <w:r>
          <w:rPr>
            <w:i/>
          </w:rPr>
          <w:t>sog</w:t>
        </w:r>
        <w:r>
          <w:t xml:space="preserve"> at all timepoints.</w:t>
        </w:r>
      </w:ins>
    </w:p>
    <w:p w14:paraId="5F430B01" w14:textId="77777777" w:rsidR="00AC2DA3" w:rsidRDefault="00AC2DA3" w:rsidP="00AC2DA3">
      <w:pPr>
        <w:pStyle w:val="BodyText"/>
        <w:spacing w:line="480" w:lineRule="auto"/>
        <w:outlineLvl w:val="0"/>
        <w:rPr>
          <w:ins w:id="614" w:author="Michael Chambers" w:date="2015-11-16T22:56:00Z"/>
        </w:rPr>
      </w:pPr>
      <w:ins w:id="615" w:author="Michael Chambers" w:date="2015-11-16T22:56:00Z">
        <w:r>
          <w:br w:type="page"/>
        </w:r>
        <w:r>
          <w:lastRenderedPageBreak/>
          <w:t>Fig. 2-13</w:t>
        </w:r>
        <w:r>
          <w:rPr>
            <w:noProof/>
          </w:rPr>
          <w:drawing>
            <wp:inline distT="0" distB="0" distL="0" distR="0" wp14:anchorId="295D706F" wp14:editId="00AF2C04">
              <wp:extent cx="5938520" cy="7680960"/>
              <wp:effectExtent l="0" t="0" r="0" b="0"/>
              <wp:docPr id="15" name="Picture 15" descr="ch2_groucho.figures.split.5.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h2_groucho.figures.split.5.pdf"/>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8520" cy="7680960"/>
                      </a:xfrm>
                      <a:prstGeom prst="rect">
                        <a:avLst/>
                      </a:prstGeom>
                      <a:noFill/>
                      <a:ln>
                        <a:noFill/>
                      </a:ln>
                    </pic:spPr>
                  </pic:pic>
                </a:graphicData>
              </a:graphic>
            </wp:inline>
          </w:drawing>
        </w:r>
        <w:r>
          <w:br w:type="page"/>
        </w:r>
      </w:ins>
    </w:p>
    <w:p w14:paraId="2A0A0B91" w14:textId="0F8EB592" w:rsidR="00AC2DA3" w:rsidRDefault="00AC2DA3" w:rsidP="00AC2DA3">
      <w:pPr>
        <w:spacing w:line="480" w:lineRule="auto"/>
        <w:rPr>
          <w:ins w:id="616" w:author="Michael Chambers" w:date="2015-11-16T22:56:00Z"/>
        </w:rPr>
      </w:pPr>
      <w:ins w:id="617" w:author="Michael Chambers" w:date="2015-11-16T22:56:00Z">
        <w:r>
          <w:rPr>
            <w:b/>
          </w:rPr>
          <w:lastRenderedPageBreak/>
          <w:t xml:space="preserve">Figure 2-14. Groucho is recruited to large subsets of known Dorsal/Twist/Snail-binding regulatory regions. (A) </w:t>
        </w:r>
        <w:r>
          <w:t xml:space="preserve">Dorsal binding sites can be subdivided into three classes, dependent on the degree these sites respond to the nuclear Dorsal gradient formed along the embryo’s dorsoventral axis. Class I (mesodermal) sites </w:t>
        </w:r>
      </w:ins>
      <w:ins w:id="618" w:author="Michael Chambers" w:date="2015-11-17T01:29:00Z">
        <w:r w:rsidR="00C67591">
          <w:t>active gene expression in regions of high nuclear Dorsal</w:t>
        </w:r>
      </w:ins>
      <w:ins w:id="619" w:author="Michael Chambers" w:date="2015-11-17T01:30:00Z">
        <w:r w:rsidR="00C67591">
          <w:t xml:space="preserve">; Class II (neuroectodermal) sites activate expression in regions of intermediate Dorsal levels; and Class III sites bind Dorsal to repress transcription, resulting in </w:t>
        </w:r>
      </w:ins>
      <w:ins w:id="620" w:author="Michael Chambers" w:date="2015-11-17T01:31:00Z">
        <w:r w:rsidR="00C67591">
          <w:t xml:space="preserve">restricted </w:t>
        </w:r>
      </w:ins>
      <w:ins w:id="621" w:author="Michael Chambers" w:date="2015-11-17T01:30:00Z">
        <w:r w:rsidR="00C67591">
          <w:t>expression in areas of low Dorsal concentration</w:t>
        </w:r>
      </w:ins>
      <w:ins w:id="622" w:author="Michael Chambers" w:date="2015-11-16T22:56:00Z">
        <w:r w:rsidR="000E4897">
          <w:t>. Groucho overlap</w:t>
        </w:r>
      </w:ins>
      <w:ins w:id="623" w:author="Michael Chambers" w:date="2015-11-17T01:32:00Z">
        <w:r w:rsidR="000E4897">
          <w:t>s all three types of Dorsal binding site, showing no preference for repressive (Class III) sites.</w:t>
        </w:r>
      </w:ins>
      <w:ins w:id="624" w:author="Michael Chambers" w:date="2015-11-16T22:56:00Z">
        <w:r w:rsidR="000E4897">
          <w:t xml:space="preserve"> </w:t>
        </w:r>
        <w:r>
          <w:rPr>
            <w:b/>
          </w:rPr>
          <w:t xml:space="preserve">(B) </w:t>
        </w:r>
        <w:r>
          <w:t>Dorsal regulates the dorsoventral patterning of multiple determinants of anteroposterior patterning, here subdivided into determinants of embryonic segmentation (gap, pair-rule, and segment polarity genes) and body plan specification (homeotic genes). Unlike dorsoventral patterning targets, Groucho/Dorsal association with these genes tends to occur earlier in development, potentially indicating a novel regulatory pathway in which Groucho can participate in anteroposterior patterning.</w:t>
        </w:r>
        <w:r>
          <w:br w:type="page"/>
        </w:r>
      </w:ins>
    </w:p>
    <w:p w14:paraId="5E6A8A39" w14:textId="77777777" w:rsidR="00AC2DA3" w:rsidRDefault="00AC2DA3" w:rsidP="00AC2DA3">
      <w:pPr>
        <w:pStyle w:val="BodyText"/>
        <w:spacing w:line="480" w:lineRule="auto"/>
        <w:rPr>
          <w:ins w:id="625" w:author="Michael Chambers" w:date="2015-11-16T22:56:00Z"/>
        </w:rPr>
      </w:pPr>
      <w:ins w:id="626" w:author="Michael Chambers" w:date="2015-11-16T22:56:00Z">
        <w:r>
          <w:lastRenderedPageBreak/>
          <w:t>Fig. 2-14</w:t>
        </w:r>
        <w:r>
          <w:rPr>
            <w:noProof/>
          </w:rPr>
          <w:drawing>
            <wp:inline distT="0" distB="0" distL="0" distR="0" wp14:anchorId="5B385930" wp14:editId="1BC26813">
              <wp:extent cx="5934075" cy="7686675"/>
              <wp:effectExtent l="0" t="0" r="0" b="0"/>
              <wp:docPr id="27" name="Picture 27" descr="ch2_groucho.figures.split.14.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h2_groucho.figures.split.14.pdf"/>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ins>
    </w:p>
    <w:p w14:paraId="384590AA" w14:textId="77777777" w:rsidR="00AC2DA3" w:rsidRPr="002D149A" w:rsidRDefault="00AC2DA3" w:rsidP="00AC2DA3">
      <w:pPr>
        <w:spacing w:line="480" w:lineRule="auto"/>
        <w:rPr>
          <w:ins w:id="627" w:author="Michael Chambers" w:date="2015-11-16T22:56:00Z"/>
          <w:b/>
        </w:rPr>
      </w:pPr>
      <w:ins w:id="628" w:author="Michael Chambers" w:date="2015-11-16T22:56:00Z">
        <w:r w:rsidRPr="002D149A">
          <w:rPr>
            <w:b/>
          </w:rPr>
          <w:lastRenderedPageBreak/>
          <w:t>Fig. 2-</w:t>
        </w:r>
        <w:r>
          <w:rPr>
            <w:b/>
          </w:rPr>
          <w:t xml:space="preserve"> 15. The majority of Groucho recruitment sites in the early embryo additionally bind Dorsal, Dichaete, and, less frequently, multiple additional factors. </w:t>
        </w:r>
        <w:r>
          <w:t xml:space="preserve">A clustered heatmap of the factors that each Groucho binding site overlaps in the developing embryo reveals multiple strategies of Groucho recruitment. Each column represents a single Groucho binding site, with blue representing overlap with the factor given on the y-axis. </w:t>
        </w:r>
        <w:r w:rsidRPr="002D149A">
          <w:rPr>
            <w:b/>
          </w:rPr>
          <w:br w:type="page"/>
        </w:r>
      </w:ins>
    </w:p>
    <w:p w14:paraId="5FCB8912" w14:textId="77777777" w:rsidR="00AC2DA3" w:rsidRDefault="00AC2DA3" w:rsidP="00AC2DA3">
      <w:pPr>
        <w:rPr>
          <w:ins w:id="629" w:author="Michael Chambers" w:date="2015-11-16T22:56:00Z"/>
        </w:rPr>
      </w:pPr>
      <w:ins w:id="630" w:author="Michael Chambers" w:date="2015-11-16T22:56:00Z">
        <w:r>
          <w:lastRenderedPageBreak/>
          <w:t>Fig. 2-15</w:t>
        </w:r>
        <w:r>
          <w:rPr>
            <w:noProof/>
          </w:rPr>
          <w:drawing>
            <wp:inline distT="0" distB="0" distL="0" distR="0" wp14:anchorId="0C1F537C" wp14:editId="28D26077">
              <wp:extent cx="5943600" cy="7680960"/>
              <wp:effectExtent l="0" t="0" r="0" b="0"/>
              <wp:docPr id="1" name="Picture 1" descr="ch2_groucho.figures.split.27.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2_groucho.figures.split.27.pdf"/>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7680960"/>
                      </a:xfrm>
                      <a:prstGeom prst="rect">
                        <a:avLst/>
                      </a:prstGeom>
                      <a:noFill/>
                      <a:ln>
                        <a:noFill/>
                      </a:ln>
                    </pic:spPr>
                  </pic:pic>
                </a:graphicData>
              </a:graphic>
            </wp:inline>
          </w:drawing>
        </w:r>
      </w:ins>
    </w:p>
    <w:p w14:paraId="408B0DCF" w14:textId="77777777" w:rsidR="00AC2DA3" w:rsidRDefault="00AC2DA3" w:rsidP="00AC2DA3">
      <w:pPr>
        <w:pStyle w:val="BodyText"/>
        <w:spacing w:line="480" w:lineRule="auto"/>
        <w:rPr>
          <w:ins w:id="631" w:author="Michael Chambers" w:date="2015-11-16T22:56:00Z"/>
        </w:rPr>
      </w:pPr>
      <w:ins w:id="632" w:author="Michael Chambers" w:date="2015-11-16T22:56:00Z">
        <w:r>
          <w:rPr>
            <w:b/>
          </w:rPr>
          <w:lastRenderedPageBreak/>
          <w:t>Figure 2-17. Confirmation of changes in Groucho transcript concentration across timepoints.</w:t>
        </w:r>
        <w:r>
          <w:t xml:space="preserve"> </w:t>
        </w:r>
        <w:r>
          <w:rPr>
            <w:b/>
          </w:rPr>
          <w:t>(A)</w:t>
        </w:r>
        <w:r>
          <w:t xml:space="preserve"> Analysis of Groucho transcript levels reveals initially high levels of Groucho transcript in early embryos, which steadily declines in Gro wild-type and overexpression embryos. Gro loss-of-function embryos exhibit barely detectable levels of transcript throughout all three developmental stages. </w:t>
        </w:r>
        <w:r>
          <w:rPr>
            <w:b/>
          </w:rPr>
          <w:t>(B)</w:t>
        </w:r>
        <w:r>
          <w:t xml:space="preserve"> Our Gro wild-type expresssion pattern is consistent with modENCODE developmental timecourse transcriptome data {Graveley, 2011 #3044}, which shows a peak of Groucho transcript level during 2 to 4 hours post-fertilization, followed by a steady decrease through the remainder of embryonic development.</w:t>
        </w:r>
      </w:ins>
    </w:p>
    <w:p w14:paraId="319D9D22" w14:textId="77777777" w:rsidR="00AC2DA3" w:rsidRDefault="00AC2DA3" w:rsidP="00AC2DA3">
      <w:pPr>
        <w:pStyle w:val="BodyText"/>
        <w:spacing w:line="480" w:lineRule="auto"/>
        <w:outlineLvl w:val="0"/>
        <w:rPr>
          <w:ins w:id="633" w:author="Michael Chambers" w:date="2015-11-16T22:56:00Z"/>
        </w:rPr>
      </w:pPr>
      <w:ins w:id="634" w:author="Michael Chambers" w:date="2015-11-16T22:56:00Z">
        <w:r>
          <w:br w:type="page"/>
        </w:r>
        <w:r>
          <w:lastRenderedPageBreak/>
          <w:t>Fig. 2-17</w:t>
        </w:r>
        <w:r>
          <w:rPr>
            <w:noProof/>
          </w:rPr>
          <w:drawing>
            <wp:inline distT="0" distB="0" distL="0" distR="0" wp14:anchorId="25F12077" wp14:editId="2E772C01">
              <wp:extent cx="5934075" cy="7686675"/>
              <wp:effectExtent l="0" t="0" r="0" b="0"/>
              <wp:docPr id="29" name="Picture 29" descr="ch2_groucho.figures.split.17.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h2_groucho.figures.split.17.pdf"/>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r>
          <w:br w:type="page"/>
        </w:r>
      </w:ins>
    </w:p>
    <w:p w14:paraId="06A20084" w14:textId="7D61993F" w:rsidR="00AC2DA3" w:rsidRDefault="00AC2DA3" w:rsidP="00AC2DA3">
      <w:pPr>
        <w:pStyle w:val="BodyText"/>
        <w:spacing w:line="480" w:lineRule="auto"/>
        <w:rPr>
          <w:ins w:id="635" w:author="Michael Chambers" w:date="2015-11-16T22:56:00Z"/>
        </w:rPr>
      </w:pPr>
      <w:ins w:id="636" w:author="Michael Chambers" w:date="2015-11-16T22:56:00Z">
        <w:r>
          <w:rPr>
            <w:b/>
          </w:rPr>
          <w:lastRenderedPageBreak/>
          <w:t>Figure 2-18. Clustering of embryonic transcriptomes across Gro levels and timepoints and between replicates.</w:t>
        </w:r>
        <w:r>
          <w:t xml:space="preserve"> Pair-wise Spearman correlation </w:t>
        </w:r>
      </w:ins>
      <w:ins w:id="637" w:author="Michael Chambers" w:date="2015-11-17T01:36:00Z">
        <w:r w:rsidR="000E4897">
          <w:t>coefficients</w:t>
        </w:r>
      </w:ins>
      <w:ins w:id="638" w:author="Michael Chambers" w:date="2015-11-16T22:56:00Z">
        <w:r>
          <w:t xml:space="preserve"> were used to cluster transcriptome profiles by overall similarity. Transcriptomes tend to cluster by timepoint, then by Gro expression level. The notable exception are the later Gro loss-of-function samples, which cluster together (red square), independently from other 4 - 6.5 or 6.5 - 9 hour aged embryos. This is consistent with the significant departure from a viable developmental progression these embryos have taken by this point, which has resulted in significant changes in gene expression</w:t>
        </w:r>
        <w:r w:rsidR="000E4897">
          <w:t>.</w:t>
        </w:r>
      </w:ins>
    </w:p>
    <w:p w14:paraId="0FFA6F4B" w14:textId="77777777" w:rsidR="00AC2DA3" w:rsidRDefault="00AC2DA3" w:rsidP="00AC2DA3">
      <w:pPr>
        <w:pStyle w:val="BodyText"/>
        <w:spacing w:line="480" w:lineRule="auto"/>
        <w:outlineLvl w:val="0"/>
        <w:rPr>
          <w:ins w:id="639" w:author="Michael Chambers" w:date="2015-11-16T22:56:00Z"/>
        </w:rPr>
      </w:pPr>
      <w:ins w:id="640" w:author="Michael Chambers" w:date="2015-11-16T22:56:00Z">
        <w:r>
          <w:br w:type="page"/>
        </w:r>
        <w:r>
          <w:lastRenderedPageBreak/>
          <w:t>Fig. 2-18</w:t>
        </w:r>
        <w:r>
          <w:rPr>
            <w:noProof/>
          </w:rPr>
          <w:drawing>
            <wp:inline distT="0" distB="0" distL="0" distR="0" wp14:anchorId="2CDFF3BD" wp14:editId="2696572E">
              <wp:extent cx="5943600" cy="7686675"/>
              <wp:effectExtent l="0" t="0" r="0" b="0"/>
              <wp:docPr id="7" name="Picture 7" descr="ch2_groucho.figures.split.18.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h2_groucho.figures.split.18.pdf"/>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7686675"/>
                      </a:xfrm>
                      <a:prstGeom prst="rect">
                        <a:avLst/>
                      </a:prstGeom>
                      <a:noFill/>
                      <a:ln>
                        <a:noFill/>
                      </a:ln>
                    </pic:spPr>
                  </pic:pic>
                </a:graphicData>
              </a:graphic>
            </wp:inline>
          </w:drawing>
        </w:r>
        <w:r>
          <w:br w:type="page"/>
        </w:r>
      </w:ins>
    </w:p>
    <w:p w14:paraId="158C5196" w14:textId="5766EA67" w:rsidR="00AC2DA3" w:rsidRPr="00FF7983" w:rsidRDefault="00AC2DA3" w:rsidP="00AC2DA3">
      <w:pPr>
        <w:pStyle w:val="BodyText"/>
        <w:spacing w:line="480" w:lineRule="auto"/>
        <w:rPr>
          <w:ins w:id="641" w:author="Michael Chambers" w:date="2015-11-16T22:56:00Z"/>
        </w:rPr>
      </w:pPr>
      <w:ins w:id="642" w:author="Michael Chambers" w:date="2015-11-16T22:56:00Z">
        <w:r>
          <w:rPr>
            <w:b/>
          </w:rPr>
          <w:lastRenderedPageBreak/>
          <w:t xml:space="preserve">Figure 2-19. Principal component analysis reveals overexpression lines have high inter-group similarity.  </w:t>
        </w:r>
        <w:r>
          <w:t>Principal component analysis was performed on transcriptome profiles from wild-type, Gro loss-of-function, and three Gro overexpression embryos at three timepoints. Principal component analysis is a widely-used technique to visualize relatedn</w:t>
        </w:r>
        <w:r w:rsidR="00101FA3">
          <w:t>ess of high-dimensionality data</w:t>
        </w:r>
        <w:r>
          <w:t xml:space="preserve"> such as transcriptomes, </w:t>
        </w:r>
      </w:ins>
      <w:ins w:id="643" w:author="Michael Chambers" w:date="2015-11-17T01:37:00Z">
        <w:r w:rsidR="00101FA3">
          <w:t>in which</w:t>
        </w:r>
      </w:ins>
      <w:ins w:id="644" w:author="Michael Chambers" w:date="2015-11-16T22:56:00Z">
        <w:r>
          <w:t xml:space="preserve"> the expression level of each gene constitutes a dimension. </w:t>
        </w:r>
      </w:ins>
      <w:ins w:id="645" w:author="Michael Chambers" w:date="2015-11-17T01:37:00Z">
        <w:r w:rsidR="00690F3B">
          <w:t xml:space="preserve"> </w:t>
        </w:r>
      </w:ins>
      <w:ins w:id="646" w:author="Michael Chambers" w:date="2015-11-16T22:56:00Z">
        <w:r>
          <w:t xml:space="preserve">Relatedness of two transcriptomes then becomes a function of the linear distance between two points (closer distances equate to higher similarity). While the axes have no predetermined physical meaning, they often capture distinct sources of variance between samples. In our case, the x-axis appears to correspond to </w:t>
        </w:r>
      </w:ins>
      <w:ins w:id="647" w:author="Michael Chambers" w:date="2015-11-17T01:38:00Z">
        <w:r w:rsidR="00690F3B">
          <w:t>developmental time point</w:t>
        </w:r>
      </w:ins>
      <w:ins w:id="648" w:author="Michael Chambers" w:date="2015-11-16T22:56:00Z">
        <w:r w:rsidR="00690F3B">
          <w:t>, while the y-axis captures</w:t>
        </w:r>
        <w:r>
          <w:t xml:space="preserve"> Groucho transcript dosage. Wild-type and Gro loss-of-function samples show significant deviation from overexpression lines. Overexpression lines share a significant degree of overlap across the y-axis, indicative of a high degree of common features. Replicates are joined by lines.</w:t>
        </w:r>
      </w:ins>
    </w:p>
    <w:p w14:paraId="4322A9F4" w14:textId="77777777" w:rsidR="00AC2DA3" w:rsidRDefault="00AC2DA3" w:rsidP="00AC2DA3">
      <w:pPr>
        <w:pStyle w:val="BodyText"/>
        <w:spacing w:line="480" w:lineRule="auto"/>
        <w:outlineLvl w:val="0"/>
        <w:rPr>
          <w:ins w:id="649" w:author="Michael Chambers" w:date="2015-11-16T22:56:00Z"/>
        </w:rPr>
      </w:pPr>
      <w:ins w:id="650" w:author="Michael Chambers" w:date="2015-11-16T22:56:00Z">
        <w:r>
          <w:br w:type="page"/>
        </w:r>
        <w:r>
          <w:lastRenderedPageBreak/>
          <w:t>Fig. 2-19</w:t>
        </w:r>
        <w:r>
          <w:rPr>
            <w:noProof/>
          </w:rPr>
          <w:drawing>
            <wp:inline distT="0" distB="0" distL="0" distR="0" wp14:anchorId="709B380E" wp14:editId="0DC261B5">
              <wp:extent cx="5935345" cy="7680960"/>
              <wp:effectExtent l="0" t="0" r="0" b="0"/>
              <wp:docPr id="35" name="Picture 35" descr="ch2_groucho.figures.split.14.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h2_groucho.figures.split.14.pdf"/>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5345" cy="7680960"/>
                      </a:xfrm>
                      <a:prstGeom prst="rect">
                        <a:avLst/>
                      </a:prstGeom>
                      <a:noFill/>
                      <a:ln>
                        <a:noFill/>
                      </a:ln>
                    </pic:spPr>
                  </pic:pic>
                </a:graphicData>
              </a:graphic>
            </wp:inline>
          </w:drawing>
        </w:r>
        <w:r>
          <w:br w:type="page"/>
        </w:r>
      </w:ins>
    </w:p>
    <w:p w14:paraId="23DED3E7" w14:textId="77777777" w:rsidR="00AC2DA3" w:rsidRDefault="00AC2DA3" w:rsidP="00AC2DA3">
      <w:pPr>
        <w:pStyle w:val="BodyText"/>
        <w:spacing w:line="480" w:lineRule="auto"/>
        <w:rPr>
          <w:ins w:id="651" w:author="Michael Chambers" w:date="2015-11-16T22:56:00Z"/>
        </w:rPr>
      </w:pPr>
      <w:ins w:id="652" w:author="Michael Chambers" w:date="2015-11-16T22:56:00Z">
        <w:r>
          <w:rPr>
            <w:b/>
          </w:rPr>
          <w:lastRenderedPageBreak/>
          <w:t>Figure 2-20. Perturbation of Groucho expression levels results in the mis-regulation of thousands of genes.</w:t>
        </w:r>
        <w:r>
          <w:t xml:space="preserve"> Maternal deficiency of Gro activity results in a large proportion (&gt;10%) of expressed genes to become misregulated in the Drosophila embryo across all timepoints. The fraction of misregulated genes is approximately evenly split between up- and down-regulation. Overexpression of wild-type Gro at two levels (approx. 2x and 4x endogenous), or a Gro mutant lacking the SP domain (GrodSP), results in a smaller, but still significant alteration of the embryonic transcription profile.</w:t>
        </w:r>
      </w:ins>
    </w:p>
    <w:p w14:paraId="36740BBA" w14:textId="77777777" w:rsidR="00AC2DA3" w:rsidRDefault="00AC2DA3" w:rsidP="00AC2DA3">
      <w:pPr>
        <w:pStyle w:val="BodyText"/>
        <w:spacing w:line="480" w:lineRule="auto"/>
        <w:outlineLvl w:val="0"/>
        <w:rPr>
          <w:ins w:id="653" w:author="Michael Chambers" w:date="2015-11-16T22:56:00Z"/>
        </w:rPr>
      </w:pPr>
      <w:ins w:id="654" w:author="Michael Chambers" w:date="2015-11-16T22:56:00Z">
        <w:r>
          <w:br w:type="page"/>
        </w:r>
        <w:r>
          <w:lastRenderedPageBreak/>
          <w:t>Fig. 2-20</w:t>
        </w:r>
        <w:r>
          <w:rPr>
            <w:noProof/>
          </w:rPr>
          <w:drawing>
            <wp:inline distT="0" distB="0" distL="0" distR="0" wp14:anchorId="752B1087" wp14:editId="1025F897">
              <wp:extent cx="5934075" cy="7686675"/>
              <wp:effectExtent l="0" t="0" r="0" b="0"/>
              <wp:docPr id="30" name="Picture 30" descr="ch2_groucho.figures.split.20.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h2_groucho.figures.split.20.pdf"/>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r>
          <w:br w:type="page"/>
        </w:r>
      </w:ins>
    </w:p>
    <w:p w14:paraId="1CF2AB00" w14:textId="0104B853" w:rsidR="00AC2DA3" w:rsidRPr="00B52DEC" w:rsidRDefault="00AC2DA3" w:rsidP="00AC2DA3">
      <w:pPr>
        <w:pStyle w:val="BodyText"/>
        <w:spacing w:line="480" w:lineRule="auto"/>
        <w:rPr>
          <w:ins w:id="655" w:author="Michael Chambers" w:date="2015-11-16T22:56:00Z"/>
        </w:rPr>
      </w:pPr>
      <w:ins w:id="656" w:author="Michael Chambers" w:date="2015-11-16T22:56:00Z">
        <w:r>
          <w:rPr>
            <w:b/>
          </w:rPr>
          <w:lastRenderedPageBreak/>
          <w:t xml:space="preserve">Figure 2-21. The three Groucho overexpression lines show similar patterns of altered gene expression, though significant differences in the magnitude of gene expression changes are evident. </w:t>
        </w:r>
        <w:r>
          <w:t>Paired scatterplots of log</w:t>
        </w:r>
        <w:r>
          <w:rPr>
            <w:vertAlign w:val="subscript"/>
          </w:rPr>
          <w:t>2</w:t>
        </w:r>
        <w:r w:rsidR="00690F3B">
          <w:t>(fold-change</w:t>
        </w:r>
      </w:ins>
      <w:ins w:id="657" w:author="Michael Chambers" w:date="2015-11-17T01:39:00Z">
        <w:r w:rsidR="00690F3B">
          <w:t>s</w:t>
        </w:r>
      </w:ins>
      <w:ins w:id="658" w:author="Michael Chambers" w:date="2015-11-16T22:56:00Z">
        <w:r w:rsidR="00690F3B">
          <w:t>)</w:t>
        </w:r>
        <w:r>
          <w:t xml:space="preserve"> </w:t>
        </w:r>
      </w:ins>
      <w:ins w:id="659" w:author="Michael Chambers" w:date="2015-11-17T01:39:00Z">
        <w:r w:rsidR="00690F3B">
          <w:t xml:space="preserve">in </w:t>
        </w:r>
      </w:ins>
      <w:ins w:id="660" w:author="Michael Chambers" w:date="2015-11-16T22:56:00Z">
        <w:r>
          <w:t>expression level of eac</w:t>
        </w:r>
        <w:r w:rsidR="00690F3B">
          <w:t>h differentially expressed gene</w:t>
        </w:r>
        <w:r>
          <w:t xml:space="preserve"> (in comparison to wild-type embryos) across all timepoints reveals that overexpression of Groucho results in similar changes in expression of the majority of genes, indicating that not all genes exhibit a strong-dosage response, though some significant differences are evident. </w:t>
        </w:r>
        <w:r>
          <w:rPr>
            <w:b/>
          </w:rPr>
          <w:t xml:space="preserve">(A) </w:t>
        </w:r>
        <w:r>
          <w:t xml:space="preserve">At the earliest timepoint, the majority of effected genes exhibit decreased expression, consistent with increased repression via Gro. This effect becomes less pronounced at later timepoints. </w:t>
        </w:r>
        <w:r>
          <w:rPr>
            <w:b/>
          </w:rPr>
          <w:t>(B &amp; C)</w:t>
        </w:r>
        <w:r>
          <w:t>.</w:t>
        </w:r>
      </w:ins>
    </w:p>
    <w:p w14:paraId="2496DCF8" w14:textId="77777777" w:rsidR="00AC2DA3" w:rsidRDefault="00AC2DA3" w:rsidP="00AC2DA3">
      <w:pPr>
        <w:pStyle w:val="BodyText"/>
        <w:spacing w:line="480" w:lineRule="auto"/>
        <w:outlineLvl w:val="0"/>
        <w:rPr>
          <w:ins w:id="661" w:author="Michael Chambers" w:date="2015-11-16T22:56:00Z"/>
        </w:rPr>
      </w:pPr>
      <w:ins w:id="662" w:author="Michael Chambers" w:date="2015-11-16T22:56:00Z">
        <w:r>
          <w:br w:type="page"/>
        </w:r>
        <w:r>
          <w:lastRenderedPageBreak/>
          <w:t>Fig. 2-21</w:t>
        </w:r>
        <w:r>
          <w:rPr>
            <w:noProof/>
          </w:rPr>
          <w:drawing>
            <wp:inline distT="0" distB="0" distL="0" distR="0" wp14:anchorId="1BBE81EA" wp14:editId="768AA54D">
              <wp:extent cx="5934075" cy="7686675"/>
              <wp:effectExtent l="0" t="0" r="0" b="0"/>
              <wp:docPr id="32" name="Picture 32" descr="ch2_groucho.figures.split.21.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h2_groucho.figures.split.21.pdf"/>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r>
          <w:br w:type="page"/>
        </w:r>
        <w:r>
          <w:lastRenderedPageBreak/>
          <w:t xml:space="preserve">Fig. 2-21 (cont) </w:t>
        </w:r>
        <w:r>
          <w:rPr>
            <w:noProof/>
          </w:rPr>
          <w:drawing>
            <wp:inline distT="0" distB="0" distL="0" distR="0" wp14:anchorId="3FF47D20" wp14:editId="2170FBBC">
              <wp:extent cx="5934075" cy="7686675"/>
              <wp:effectExtent l="0" t="0" r="0" b="0"/>
              <wp:docPr id="33" name="Picture 33" descr="ch2_groucho.figures.split.2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h2_groucho.figures.split.22.pdf"/>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r>
          <w:br w:type="page"/>
        </w:r>
      </w:ins>
    </w:p>
    <w:p w14:paraId="4AA7D1E3" w14:textId="03FEF34D" w:rsidR="00AC2DA3" w:rsidRPr="00D35FD4" w:rsidRDefault="00AC2DA3" w:rsidP="00AC2DA3">
      <w:pPr>
        <w:pStyle w:val="BodyText"/>
        <w:spacing w:line="480" w:lineRule="auto"/>
        <w:rPr>
          <w:ins w:id="663" w:author="Michael Chambers" w:date="2015-11-16T22:56:00Z"/>
        </w:rPr>
      </w:pPr>
      <w:ins w:id="664" w:author="Michael Chambers" w:date="2015-11-16T22:56:00Z">
        <w:r>
          <w:rPr>
            <w:b/>
          </w:rPr>
          <w:lastRenderedPageBreak/>
          <w:t xml:space="preserve">Figure 2-22. A subset of genes </w:t>
        </w:r>
      </w:ins>
      <w:ins w:id="665" w:author="Michael Chambers" w:date="2015-11-17T01:39:00Z">
        <w:r w:rsidR="00690F3B">
          <w:rPr>
            <w:b/>
          </w:rPr>
          <w:t>is</w:t>
        </w:r>
      </w:ins>
      <w:ins w:id="666" w:author="Michael Chambers" w:date="2015-11-16T22:56:00Z">
        <w:r>
          <w:rPr>
            <w:b/>
          </w:rPr>
          <w:t xml:space="preserve"> differentially expressed under both loss and gain of Groucho dosage. </w:t>
        </w:r>
        <w:r>
          <w:t>The log</w:t>
        </w:r>
        <w:r>
          <w:rPr>
            <w:vertAlign w:val="subscript"/>
          </w:rPr>
          <w:t>2</w:t>
        </w:r>
        <w:r>
          <w:t xml:space="preserve"> fold-change of gene expression of each gene was calculated by comparing expression levels in Groucho mutant embryos versus wild-type. A subset of the total Groucho-effected genes </w:t>
        </w:r>
      </w:ins>
      <w:ins w:id="667" w:author="Michael Chambers" w:date="2015-11-17T01:39:00Z">
        <w:r w:rsidR="00690F3B">
          <w:t>was</w:t>
        </w:r>
      </w:ins>
      <w:ins w:id="668" w:author="Michael Chambers" w:date="2015-11-16T22:56:00Z">
        <w:r>
          <w:t xml:space="preserve"> identified as being misregulated under both loss and gain of Groucho function. A portion of these genes show changes in expression of the opposite sign under both conditions (i.e. increased expression under Gro loss-of-function and decreased expression under Gro overexpression, or vice-versa). We hypothesize that this set of genes is further enriched for direct targets of Groucho-mediated repression.</w:t>
        </w:r>
      </w:ins>
    </w:p>
    <w:p w14:paraId="232BC95C" w14:textId="77777777" w:rsidR="00AC2DA3" w:rsidRDefault="00AC2DA3" w:rsidP="00AC2DA3">
      <w:pPr>
        <w:pStyle w:val="BodyText"/>
        <w:spacing w:line="480" w:lineRule="auto"/>
        <w:outlineLvl w:val="0"/>
        <w:rPr>
          <w:ins w:id="669" w:author="Michael Chambers" w:date="2015-11-16T22:56:00Z"/>
        </w:rPr>
      </w:pPr>
      <w:ins w:id="670" w:author="Michael Chambers" w:date="2015-11-16T22:56:00Z">
        <w:r>
          <w:br w:type="page"/>
        </w:r>
        <w:r>
          <w:lastRenderedPageBreak/>
          <w:t>Fig. 2-22</w:t>
        </w:r>
        <w:r>
          <w:rPr>
            <w:noProof/>
          </w:rPr>
          <w:drawing>
            <wp:inline distT="0" distB="0" distL="0" distR="0" wp14:anchorId="06761D3D" wp14:editId="7C4C5AA3">
              <wp:extent cx="5935345" cy="7680960"/>
              <wp:effectExtent l="0" t="0" r="0" b="0"/>
              <wp:docPr id="41" name="Picture 41" descr="ch2_groucho.figures.split.18.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h2_groucho.figures.split.18.pdf"/>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5345" cy="7680960"/>
                      </a:xfrm>
                      <a:prstGeom prst="rect">
                        <a:avLst/>
                      </a:prstGeom>
                      <a:noFill/>
                      <a:ln>
                        <a:noFill/>
                      </a:ln>
                    </pic:spPr>
                  </pic:pic>
                </a:graphicData>
              </a:graphic>
            </wp:inline>
          </w:drawing>
        </w:r>
        <w:r>
          <w:br w:type="page"/>
        </w:r>
      </w:ins>
    </w:p>
    <w:p w14:paraId="61D8845E" w14:textId="77777777" w:rsidR="00AC2DA3" w:rsidRPr="003A3ABD" w:rsidRDefault="00AC2DA3" w:rsidP="00AC2DA3">
      <w:pPr>
        <w:pStyle w:val="BodyText"/>
        <w:spacing w:line="480" w:lineRule="auto"/>
        <w:rPr>
          <w:ins w:id="671" w:author="Michael Chambers" w:date="2015-11-16T22:56:00Z"/>
        </w:rPr>
      </w:pPr>
      <w:ins w:id="672" w:author="Michael Chambers" w:date="2015-11-16T22:56:00Z">
        <w:r>
          <w:rPr>
            <w:b/>
          </w:rPr>
          <w:lastRenderedPageBreak/>
          <w:t xml:space="preserve">Figure 2-23. The majority of high-confidence Groucho targets are differentially expressed in both Gro overexpression lines. </w:t>
        </w:r>
        <w:r>
          <w:t>Limiting the list of Groucho regulated genes by ChIP-seq and RNA-seq data resulted in a total of 248 target genes. Of these genes, 61% are repressed in both the 2x and 4x Gro overexpression embryos.</w:t>
        </w:r>
      </w:ins>
    </w:p>
    <w:p w14:paraId="4A5B01F5" w14:textId="77777777" w:rsidR="00AC2DA3" w:rsidRDefault="00AC2DA3" w:rsidP="00AC2DA3">
      <w:pPr>
        <w:pStyle w:val="BodyText"/>
        <w:spacing w:line="480" w:lineRule="auto"/>
        <w:outlineLvl w:val="0"/>
        <w:rPr>
          <w:ins w:id="673" w:author="Michael Chambers" w:date="2015-11-16T22:56:00Z"/>
        </w:rPr>
      </w:pPr>
      <w:ins w:id="674" w:author="Michael Chambers" w:date="2015-11-16T22:56:00Z">
        <w:r>
          <w:br w:type="page"/>
        </w:r>
        <w:r>
          <w:lastRenderedPageBreak/>
          <w:t>Fig. 2-23</w:t>
        </w:r>
        <w:r>
          <w:rPr>
            <w:noProof/>
          </w:rPr>
          <w:drawing>
            <wp:inline distT="0" distB="0" distL="0" distR="0" wp14:anchorId="183E293C" wp14:editId="23C0ACC1">
              <wp:extent cx="5935345" cy="7680960"/>
              <wp:effectExtent l="0" t="0" r="0" b="0"/>
              <wp:docPr id="42" name="Picture 42" descr="ch2_groucho.figures.split.19.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h2_groucho.figures.split.19.pdf"/>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5345" cy="7680960"/>
                      </a:xfrm>
                      <a:prstGeom prst="rect">
                        <a:avLst/>
                      </a:prstGeom>
                      <a:noFill/>
                      <a:ln>
                        <a:noFill/>
                      </a:ln>
                    </pic:spPr>
                  </pic:pic>
                </a:graphicData>
              </a:graphic>
            </wp:inline>
          </w:drawing>
        </w:r>
        <w:r>
          <w:br w:type="page"/>
        </w:r>
      </w:ins>
    </w:p>
    <w:p w14:paraId="2066FEDB" w14:textId="77777777" w:rsidR="00AC2DA3" w:rsidRDefault="00AC2DA3" w:rsidP="00AC2DA3">
      <w:pPr>
        <w:spacing w:line="480" w:lineRule="auto"/>
        <w:rPr>
          <w:ins w:id="675" w:author="Michael Chambers" w:date="2015-11-16T22:56:00Z"/>
        </w:rPr>
      </w:pPr>
      <w:ins w:id="676" w:author="Michael Chambers" w:date="2015-11-16T22:56:00Z">
        <w:r>
          <w:rPr>
            <w:b/>
          </w:rPr>
          <w:lastRenderedPageBreak/>
          <w:t xml:space="preserve">Figure 2-24. High-confidence Groucho targets were identified through a scoring algorithm integrating binding data (ChIP-seq) with expression data measured under multiple Groucho dosages (RNA-seq). </w:t>
        </w:r>
        <w:r>
          <w:t>A score corresponding to the distribution of Groucho occupancy within and in adjacent areas of a gene was calculated using a previously published algorithm {Sandmann, 2007 #3048}. The algorithm was adjusted to allow for increased score contribution from regions binding more distantly from the target gene. Plotted are the number of genes differentially expressed under the indicated Groucho dosage out of the total number of genes meeting a score cutoff of decreasing stringency.  Where a change in slope is clearly evident, the score cutoff selected for the high-confidence set of Groucho targets is indicated.</w:t>
        </w:r>
      </w:ins>
    </w:p>
    <w:p w14:paraId="2A4BCBC9" w14:textId="77777777" w:rsidR="00AC2DA3" w:rsidRDefault="00AC2DA3" w:rsidP="00AC2DA3">
      <w:pPr>
        <w:rPr>
          <w:ins w:id="677" w:author="Michael Chambers" w:date="2015-11-16T22:56:00Z"/>
        </w:rPr>
      </w:pPr>
      <w:ins w:id="678" w:author="Michael Chambers" w:date="2015-11-16T22:56:00Z">
        <w:r>
          <w:br w:type="page"/>
        </w:r>
      </w:ins>
    </w:p>
    <w:p w14:paraId="38D5A8A6" w14:textId="77777777" w:rsidR="00AC2DA3" w:rsidRDefault="00AC2DA3" w:rsidP="00AC2DA3">
      <w:pPr>
        <w:pStyle w:val="BodyText"/>
        <w:spacing w:line="480" w:lineRule="auto"/>
        <w:rPr>
          <w:ins w:id="679" w:author="Michael Chambers" w:date="2015-11-16T22:56:00Z"/>
        </w:rPr>
      </w:pPr>
      <w:ins w:id="680" w:author="Michael Chambers" w:date="2015-11-16T22:56:00Z">
        <w:r>
          <w:lastRenderedPageBreak/>
          <w:t>Fig. 2-24</w:t>
        </w:r>
        <w:r>
          <w:rPr>
            <w:noProof/>
          </w:rPr>
          <w:drawing>
            <wp:inline distT="0" distB="0" distL="0" distR="0" wp14:anchorId="31B0264E" wp14:editId="4DBA4F08">
              <wp:extent cx="5943600" cy="7686675"/>
              <wp:effectExtent l="0" t="0" r="0" b="0"/>
              <wp:docPr id="18" name="Picture 18" descr="ch2_groucho.figures.split.29.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h2_groucho.figures.split.29.pdf"/>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43600" cy="7686675"/>
                      </a:xfrm>
                      <a:prstGeom prst="rect">
                        <a:avLst/>
                      </a:prstGeom>
                      <a:noFill/>
                      <a:ln>
                        <a:noFill/>
                      </a:ln>
                    </pic:spPr>
                  </pic:pic>
                </a:graphicData>
              </a:graphic>
            </wp:inline>
          </w:drawing>
        </w:r>
      </w:ins>
    </w:p>
    <w:p w14:paraId="77B3BED8" w14:textId="77777777" w:rsidR="00AC2DA3" w:rsidRDefault="00AC2DA3" w:rsidP="00AC2DA3">
      <w:pPr>
        <w:spacing w:line="480" w:lineRule="auto"/>
        <w:rPr>
          <w:ins w:id="681" w:author="Michael Chambers" w:date="2015-11-16T22:56:00Z"/>
          <w:b/>
        </w:rPr>
      </w:pPr>
      <w:ins w:id="682" w:author="Michael Chambers" w:date="2015-11-16T22:56:00Z">
        <w:r>
          <w:rPr>
            <w:b/>
          </w:rPr>
          <w:br w:type="page"/>
        </w:r>
        <w:r>
          <w:rPr>
            <w:b/>
          </w:rPr>
          <w:lastRenderedPageBreak/>
          <w:t xml:space="preserve">Figure 2-25. Potential Groucho targets identified by the Gro-dosage responsive and occupancy scoring methods. </w:t>
        </w:r>
        <w:r>
          <w:t>A total of 248 genes were identified as being responsive to multiple levels of Groucho dosage and associated with Groucho peaks (dark-blue). The alternative method, of choosing genes sensitive to Groucho level under a single condition and exhibiting a level of Groucho occupancy above an empirically-derived score threshold, identified 351 genes. Ninety genes were identified by both methods. The resulting target gene sets therefore differ significantly, though the overlap is statistically significant (</w:t>
        </w:r>
        <w:r>
          <w:rPr>
            <w:i/>
          </w:rPr>
          <w:t>p &lt; 10</w:t>
        </w:r>
        <w:r>
          <w:rPr>
            <w:i/>
            <w:vertAlign w:val="superscript"/>
          </w:rPr>
          <w:t>-10</w:t>
        </w:r>
        <w:r>
          <w:rPr>
            <w:i/>
          </w:rPr>
          <w:t xml:space="preserve">, </w:t>
        </w:r>
        <w:r>
          <w:t>hypergeometric test).</w:t>
        </w:r>
        <w:r>
          <w:rPr>
            <w:b/>
          </w:rPr>
          <w:br w:type="page"/>
        </w:r>
      </w:ins>
    </w:p>
    <w:p w14:paraId="45AD5CCE" w14:textId="77777777" w:rsidR="00AC2DA3" w:rsidRDefault="00AC2DA3" w:rsidP="00AC2DA3">
      <w:pPr>
        <w:rPr>
          <w:ins w:id="683" w:author="Michael Chambers" w:date="2015-11-16T22:56:00Z"/>
          <w:b/>
        </w:rPr>
      </w:pPr>
      <w:ins w:id="684" w:author="Michael Chambers" w:date="2015-11-16T22:56:00Z">
        <w:r>
          <w:rPr>
            <w:b/>
          </w:rPr>
          <w:lastRenderedPageBreak/>
          <w:t>Fig. 2-25</w:t>
        </w:r>
        <w:r>
          <w:rPr>
            <w:b/>
            <w:noProof/>
            <w:rPrChange w:id="685" w:author="Unknown">
              <w:rPr>
                <w:noProof/>
              </w:rPr>
            </w:rPrChange>
          </w:rPr>
          <w:drawing>
            <wp:inline distT="0" distB="0" distL="0" distR="0" wp14:anchorId="7F76D7CB" wp14:editId="0D418A8C">
              <wp:extent cx="5943600" cy="7686675"/>
              <wp:effectExtent l="0" t="0" r="0" b="0"/>
              <wp:docPr id="16" name="Picture 16" descr="ch2_groucho.figures.split.25.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h2_groucho.figures.split.25.pdf"/>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7686675"/>
                      </a:xfrm>
                      <a:prstGeom prst="rect">
                        <a:avLst/>
                      </a:prstGeom>
                      <a:noFill/>
                      <a:ln>
                        <a:noFill/>
                      </a:ln>
                    </pic:spPr>
                  </pic:pic>
                </a:graphicData>
              </a:graphic>
            </wp:inline>
          </w:drawing>
        </w:r>
        <w:r>
          <w:rPr>
            <w:b/>
          </w:rPr>
          <w:br w:type="page"/>
        </w:r>
      </w:ins>
    </w:p>
    <w:p w14:paraId="26CE19E3" w14:textId="77777777" w:rsidR="00AC2DA3" w:rsidRPr="006B25C3" w:rsidRDefault="00AC2DA3" w:rsidP="00AC2DA3">
      <w:pPr>
        <w:pStyle w:val="BodyText"/>
        <w:spacing w:line="480" w:lineRule="auto"/>
        <w:rPr>
          <w:ins w:id="686" w:author="Michael Chambers" w:date="2015-11-16T22:56:00Z"/>
        </w:rPr>
      </w:pPr>
      <w:ins w:id="687" w:author="Michael Chambers" w:date="2015-11-16T22:56:00Z">
        <w:r>
          <w:rPr>
            <w:b/>
          </w:rPr>
          <w:lastRenderedPageBreak/>
          <w:t xml:space="preserve">Figure 2-26. Groucho-regulated genes are enriched for developmentally-regulated transcription factors. </w:t>
        </w:r>
        <w:r>
          <w:t>The most significantly enriched gene ontology groups of high-confidence Groucho target genes are uniformly related to developmental regulation, confirming Groucho’s role as a high-level regulatory node in the establishment of tissue fate during development.</w:t>
        </w:r>
      </w:ins>
    </w:p>
    <w:p w14:paraId="4BC3E524" w14:textId="4DC3589E" w:rsidR="00AC2DA3" w:rsidRPr="006B6CF2" w:rsidRDefault="00AC2DA3" w:rsidP="00AC2DA3">
      <w:pPr>
        <w:pStyle w:val="BodyText"/>
        <w:spacing w:line="480" w:lineRule="auto"/>
        <w:outlineLvl w:val="0"/>
        <w:rPr>
          <w:ins w:id="688" w:author="Michael Chambers" w:date="2015-11-16T22:56:00Z"/>
        </w:rPr>
      </w:pPr>
      <w:ins w:id="689" w:author="Michael Chambers" w:date="2015-11-16T22:56:00Z">
        <w:r>
          <w:br w:type="page"/>
        </w:r>
        <w:r>
          <w:lastRenderedPageBreak/>
          <w:t>Fig. 2-26</w:t>
        </w:r>
        <w:r>
          <w:rPr>
            <w:noProof/>
          </w:rPr>
          <w:drawing>
            <wp:inline distT="0" distB="0" distL="0" distR="0" wp14:anchorId="266CE3D1" wp14:editId="3A6CA34A">
              <wp:extent cx="5934075" cy="7686675"/>
              <wp:effectExtent l="0" t="0" r="0" b="0"/>
              <wp:docPr id="34" name="Picture 34" descr="ch2_groucho.figures.split.27.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h2_groucho.figures.split.27.pdf"/>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r>
          <w:br w:type="page"/>
        </w:r>
        <w:r>
          <w:rPr>
            <w:b/>
          </w:rPr>
          <w:lastRenderedPageBreak/>
          <w:t xml:space="preserve">Figure 2.27. Groucho target genes form a highly-interconnected network with multiple hubs. </w:t>
        </w:r>
        <w:r>
          <w:t xml:space="preserve">Potential Groucho-target genes identified by the two methods outlined above were integrated into a network analysis to visualize genetic and physical interactions of these target genes. Genetic (blue edges) and physical (orange edges) </w:t>
        </w:r>
      </w:ins>
      <w:ins w:id="690" w:author="Michael Chambers" w:date="2015-11-17T01:42:00Z">
        <w:r w:rsidR="00EE4813">
          <w:t xml:space="preserve">interactions </w:t>
        </w:r>
      </w:ins>
      <w:ins w:id="691" w:author="Michael Chambers" w:date="2015-11-16T22:56:00Z">
        <w:r>
          <w:t xml:space="preserve">were obtained from a curated set maintained by FlyMine {Lyne, 2007 #3180}. Both gene sets result in highly-connected networks with multiple hubs (8 or more edges, yellow nodes) interconnected by multiple genetic interactions. </w:t>
        </w:r>
        <w:r w:rsidRPr="006B6CF2">
          <w:rPr>
            <w:b/>
          </w:rPr>
          <w:t>(A)</w:t>
        </w:r>
        <w:r>
          <w:t xml:space="preserve"> The Groucho dosage responsive gene list identifies a large network containing multiple </w:t>
        </w:r>
        <w:r w:rsidRPr="006B6CF2">
          <w:t>E(spl)-</w:t>
        </w:r>
        <w:r>
          <w:t xml:space="preserve">family proteins, as well as Delta (Dl), Sprouty (sty), Atonal (ato), and Patched (ptc) hubs. </w:t>
        </w:r>
        <w:r>
          <w:rPr>
            <w:b/>
          </w:rPr>
          <w:t xml:space="preserve">(B) </w:t>
        </w:r>
        <w:r>
          <w:t>The Gro-targets identified by Groucho occupancy score reveals a similar, but larger, network. Hubs representing genes regulated by the Decapentapletic (Dpp), Wingless (wg), and Ras/MAPK (EGFR and anterior-open;aop) pathways. Additional regulatory hubs include Thickveins (tkv), Pannier (pnr), Patched (ptc), and Cyclin G (CycG).</w:t>
        </w:r>
      </w:ins>
    </w:p>
    <w:p w14:paraId="353A8174" w14:textId="77777777" w:rsidR="00AC2DA3" w:rsidRDefault="00AC2DA3" w:rsidP="00AC2DA3">
      <w:pPr>
        <w:rPr>
          <w:ins w:id="692" w:author="Michael Chambers" w:date="2015-11-16T22:56:00Z"/>
          <w:b/>
        </w:rPr>
      </w:pPr>
      <w:ins w:id="693" w:author="Michael Chambers" w:date="2015-11-16T22:56:00Z">
        <w:r>
          <w:rPr>
            <w:b/>
          </w:rPr>
          <w:br w:type="page"/>
        </w:r>
      </w:ins>
    </w:p>
    <w:p w14:paraId="2084FDC8" w14:textId="77777777" w:rsidR="00AC2DA3" w:rsidRDefault="00AC2DA3" w:rsidP="00AC2DA3">
      <w:pPr>
        <w:pStyle w:val="BodyText"/>
        <w:spacing w:line="480" w:lineRule="auto"/>
        <w:outlineLvl w:val="0"/>
        <w:rPr>
          <w:ins w:id="694" w:author="Michael Chambers" w:date="2015-11-16T22:56:00Z"/>
          <w:b/>
        </w:rPr>
      </w:pPr>
      <w:ins w:id="695" w:author="Michael Chambers" w:date="2015-11-16T22:56:00Z">
        <w:r>
          <w:rPr>
            <w:b/>
          </w:rPr>
          <w:lastRenderedPageBreak/>
          <w:t>Fig. 2-27</w:t>
        </w:r>
        <w:r>
          <w:rPr>
            <w:b/>
            <w:noProof/>
            <w:rPrChange w:id="696" w:author="Unknown">
              <w:rPr>
                <w:noProof/>
              </w:rPr>
            </w:rPrChange>
          </w:rPr>
          <w:drawing>
            <wp:inline distT="0" distB="0" distL="0" distR="0" wp14:anchorId="74C129F7" wp14:editId="3173F200">
              <wp:extent cx="5934075" cy="7686675"/>
              <wp:effectExtent l="0" t="0" r="0" b="0"/>
              <wp:docPr id="36" name="Picture 36" descr="ch2_groucho.figures.split.28.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h2_groucho.figures.split.28.pdf"/>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ins>
    </w:p>
    <w:p w14:paraId="2908B5CD" w14:textId="77777777" w:rsidR="00AC2DA3" w:rsidRPr="007B66E2" w:rsidRDefault="00AC2DA3" w:rsidP="00AC2DA3">
      <w:pPr>
        <w:rPr>
          <w:ins w:id="697" w:author="Michael Chambers" w:date="2015-11-16T22:56:00Z"/>
          <w:b/>
        </w:rPr>
      </w:pPr>
      <w:ins w:id="698" w:author="Michael Chambers" w:date="2015-11-16T22:56:00Z">
        <w:r>
          <w:rPr>
            <w:b/>
          </w:rPr>
          <w:lastRenderedPageBreak/>
          <w:t>Fig. 2-27 (cont’d)</w:t>
        </w:r>
        <w:r>
          <w:rPr>
            <w:b/>
            <w:noProof/>
            <w:rPrChange w:id="699" w:author="Unknown">
              <w:rPr>
                <w:noProof/>
              </w:rPr>
            </w:rPrChange>
          </w:rPr>
          <w:drawing>
            <wp:inline distT="0" distB="0" distL="0" distR="0" wp14:anchorId="4817BAD9" wp14:editId="5167F04C">
              <wp:extent cx="5934075" cy="7686675"/>
              <wp:effectExtent l="0" t="0" r="0" b="0"/>
              <wp:docPr id="37" name="Picture 37" descr="ch2_groucho.figures.split.29.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h2_groucho.figures.split.29.pdf"/>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ins>
    </w:p>
    <w:p w14:paraId="19534E34" w14:textId="77777777" w:rsidR="003C0EDF" w:rsidRPr="00BD1255" w:rsidRDefault="003C0EDF">
      <w:pPr>
        <w:spacing w:line="480" w:lineRule="auto"/>
        <w:pPrChange w:id="700" w:author="Michael Chambers" w:date="2015-11-16T22:55:00Z">
          <w:pPr>
            <w:spacing w:line="480" w:lineRule="auto"/>
            <w:ind w:firstLine="720"/>
          </w:pPr>
        </w:pPrChange>
      </w:pPr>
    </w:p>
    <w:p w14:paraId="2E9D1E2F" w14:textId="77777777" w:rsidR="003C0EDF" w:rsidRPr="003C0EDF" w:rsidRDefault="003C0EDF" w:rsidP="00D67447"/>
    <w:p w14:paraId="1FE2F526" w14:textId="3A99C415" w:rsidR="00994A53" w:rsidRPr="000E6C12" w:rsidRDefault="00396F32" w:rsidP="000E6C12">
      <w:pPr>
        <w:pStyle w:val="BodyText"/>
        <w:rPr>
          <w:b/>
          <w:rPrChange w:id="701" w:author="Michael Chambers" w:date="2015-11-17T02:30:00Z">
            <w:rPr/>
          </w:rPrChange>
        </w:rPr>
        <w:pPrChange w:id="702" w:author="Michael Chambers" w:date="2015-11-17T02:30:00Z">
          <w:pPr>
            <w:pStyle w:val="Heading2"/>
            <w:spacing w:line="480" w:lineRule="auto"/>
          </w:pPr>
        </w:pPrChange>
      </w:pPr>
      <w:r w:rsidRPr="000E6C12">
        <w:rPr>
          <w:b/>
          <w:rPrChange w:id="703" w:author="Michael Chambers" w:date="2015-11-17T02:30:00Z">
            <w:rPr/>
          </w:rPrChange>
        </w:rPr>
        <w:t>References</w:t>
      </w:r>
      <w:bookmarkStart w:id="704" w:name="_GoBack"/>
      <w:bookmarkEnd w:id="704"/>
    </w:p>
    <w:sectPr w:rsidR="00994A53" w:rsidRPr="000E6C12" w:rsidSect="00645F6F">
      <w:pgSz w:w="12240" w:h="15840"/>
      <w:pgMar w:top="1440" w:right="1800" w:bottom="1440" w:left="1800" w:header="720" w:footer="720"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56" w:author="Albert Courey" w:date="2015-11-16T14:57:00Z" w:initials="AC">
    <w:p w14:paraId="0E3CCB06" w14:textId="7966CB31" w:rsidR="00124DFE" w:rsidRDefault="00124DFE">
      <w:pPr>
        <w:pStyle w:val="CommentText"/>
      </w:pPr>
      <w:r>
        <w:rPr>
          <w:rStyle w:val="CommentReference"/>
        </w:rPr>
        <w:annotationRef/>
      </w:r>
      <w:r>
        <w:t>This paragraph needs references.</w:t>
      </w:r>
    </w:p>
  </w:comment>
  <w:comment w:id="195" w:author="Albert Courey" w:date="2015-08-13T11:49:00Z" w:initials="AC">
    <w:p w14:paraId="2AA433FB" w14:textId="6582F9B1" w:rsidR="00124DFE" w:rsidRDefault="00124DFE">
      <w:pPr>
        <w:pStyle w:val="CommentText"/>
      </w:pPr>
      <w:r>
        <w:rPr>
          <w:rStyle w:val="CommentReference"/>
        </w:rPr>
        <w:annotationRef/>
      </w:r>
      <w:r>
        <w:t>Compared to what percentage in the overexpression embryos?</w:t>
      </w:r>
    </w:p>
  </w:comment>
  <w:comment w:id="226" w:author="Albert Courey" w:date="2015-11-16T15:36:00Z" w:initials="AC">
    <w:p w14:paraId="5A4602B5" w14:textId="7A04725D" w:rsidR="000C11A0" w:rsidRDefault="000C11A0">
      <w:pPr>
        <w:pStyle w:val="CommentText"/>
      </w:pPr>
      <w:r>
        <w:rPr>
          <w:rStyle w:val="CommentReference"/>
        </w:rPr>
        <w:annotationRef/>
      </w:r>
      <w:r>
        <w:t>Need to beef up this discussion.</w:t>
      </w:r>
    </w:p>
  </w:comment>
  <w:comment w:id="369" w:author="Albert Courey" w:date="2015-11-16T15:30:00Z" w:initials="AC">
    <w:p w14:paraId="30DF45F4" w14:textId="0D389A39" w:rsidR="00124DFE" w:rsidRDefault="00124DFE">
      <w:pPr>
        <w:pStyle w:val="CommentText"/>
      </w:pPr>
      <w:r>
        <w:rPr>
          <w:rStyle w:val="CommentReference"/>
        </w:rPr>
        <w:annotationRef/>
      </w:r>
      <w:r>
        <w:t>I don’t know what you are talking about here. Zen is repressed ventral, not in a narrow stripe on the dorsal side of the embryo. Later during embryogenesis its expression is restricted to a so-called Mohawk.</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0E3CCB06" w15:done="0"/>
  <w15:commentEx w15:paraId="2AA433FB" w15:done="0"/>
  <w15:commentEx w15:paraId="5A4602B5" w15:done="0"/>
  <w15:commentEx w15:paraId="30DF45F4"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mbria">
    <w:panose1 w:val="02040503050406030204"/>
    <w:charset w:val="00"/>
    <w:family w:val="auto"/>
    <w:pitch w:val="variable"/>
    <w:sig w:usb0="E00002FF" w:usb1="400004FF" w:usb2="00000000" w:usb3="00000000" w:csb0="0000019F" w:csb1="00000000"/>
  </w:font>
  <w:font w:name="ＭＳ 明朝">
    <w:charset w:val="80"/>
    <w:family w:val="auto"/>
    <w:pitch w:val="variable"/>
    <w:sig w:usb0="E00002FF" w:usb1="6AC7FDFB" w:usb2="08000012" w:usb3="00000000" w:csb0="0002009F"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ＭＳ ゴシック">
    <w:charset w:val="80"/>
    <w:family w:val="auto"/>
    <w:pitch w:val="variable"/>
    <w:sig w:usb0="E00002FF" w:usb1="6AC7FDFB" w:usb2="08000012" w:usb3="00000000" w:csb0="0002009F" w:csb1="00000000"/>
  </w:font>
  <w:font w:name="Lucida Grande">
    <w:panose1 w:val="020B0600040502020204"/>
    <w:charset w:val="00"/>
    <w:family w:val="auto"/>
    <w:pitch w:val="variable"/>
    <w:sig w:usb0="E1000AEF" w:usb1="5000A1FF" w:usb2="00000000" w:usb3="00000000" w:csb0="000001BF" w:csb1="00000000"/>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98F0C526"/>
    <w:multiLevelType w:val="multilevel"/>
    <w:tmpl w:val="A60A664E"/>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
    <w:nsid w:val="5C597FD9"/>
    <w:multiLevelType w:val="hybridMultilevel"/>
    <w:tmpl w:val="D8A82024"/>
    <w:lvl w:ilvl="0" w:tplc="F0BE7076">
      <w:numFmt w:val="bullet"/>
      <w:lvlText w:val="-"/>
      <w:lvlJc w:val="left"/>
      <w:pPr>
        <w:ind w:left="720" w:hanging="360"/>
      </w:pPr>
      <w:rPr>
        <w:rFonts w:ascii="Cambria" w:eastAsiaTheme="minorEastAsia" w:hAnsi="Cambria" w:cstheme="minorBidi"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6A7859ED"/>
    <w:multiLevelType w:val="hybridMultilevel"/>
    <w:tmpl w:val="CAA803F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 w:numId="3">
    <w:abstractNumId w:val="2"/>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ichael Chambers">
    <w15:presenceInfo w15:providerId="Windows Live" w15:userId="bdc6256791877d5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activeWritingStyle w:appName="MSWord" w:lang="en-US" w:vendorID="64" w:dllVersion="131078" w:nlCheck="1" w:checkStyle="0"/>
  <w:trackRevisions/>
  <w:defaultTabStop w:val="720"/>
  <w:drawingGridHorizontalSpacing w:val="360"/>
  <w:drawingGridVerticalSpacing w:val="360"/>
  <w:displayHorizontalDrawingGridEvery w:val="0"/>
  <w:displayVerticalDrawingGridEvery w:val="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0&lt;/Enabled&gt;&lt;ScanUnformatted&gt;1&lt;/ScanUnformatted&gt;&lt;ScanChanges&gt;1&lt;/ScanChanges&gt;&lt;Suspended&gt;1&lt;/Suspended&gt;&lt;/ENInstantFormat&gt;"/>
    <w:docVar w:name="EN.Layout" w:val="&lt;ENLayout&gt;&lt;Style&gt;Cell&lt;/Style&gt;&lt;LeftDelim&gt;{&lt;/LeftDelim&gt;&lt;RightDelim&gt;}&lt;/RightDelim&gt;&lt;FontName&gt;Cambria&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txpdr0vslpwzage5afxvdv2xds5vfp9zsafw&quot;&gt;endnote&lt;record-ids&gt;&lt;item&gt;267&lt;/item&gt;&lt;item&gt;308&lt;/item&gt;&lt;item&gt;1112&lt;/item&gt;&lt;item&gt;1161&lt;/item&gt;&lt;item&gt;1659&lt;/item&gt;&lt;item&gt;2203&lt;/item&gt;&lt;item&gt;2204&lt;/item&gt;&lt;item&gt;2284&lt;/item&gt;&lt;item&gt;2365&lt;/item&gt;&lt;item&gt;2366&lt;/item&gt;&lt;item&gt;2377&lt;/item&gt;&lt;item&gt;2380&lt;/item&gt;&lt;item&gt;2381&lt;/item&gt;&lt;item&gt;2385&lt;/item&gt;&lt;item&gt;2955&lt;/item&gt;&lt;item&gt;2964&lt;/item&gt;&lt;item&gt;2990&lt;/item&gt;&lt;item&gt;3010&lt;/item&gt;&lt;item&gt;3034&lt;/item&gt;&lt;item&gt;3035&lt;/item&gt;&lt;item&gt;3036&lt;/item&gt;&lt;item&gt;3037&lt;/item&gt;&lt;item&gt;3038&lt;/item&gt;&lt;item&gt;3039&lt;/item&gt;&lt;item&gt;3040&lt;/item&gt;&lt;item&gt;3041&lt;/item&gt;&lt;item&gt;3042&lt;/item&gt;&lt;item&gt;3043&lt;/item&gt;&lt;item&gt;3045&lt;/item&gt;&lt;item&gt;3049&lt;/item&gt;&lt;/record-ids&gt;&lt;/item&gt;&lt;/Libraries&gt;"/>
  </w:docVars>
  <w:rsids>
    <w:rsidRoot w:val="004C62C0"/>
    <w:rsid w:val="00016448"/>
    <w:rsid w:val="00024935"/>
    <w:rsid w:val="00025A7A"/>
    <w:rsid w:val="000315C8"/>
    <w:rsid w:val="00034394"/>
    <w:rsid w:val="000376C3"/>
    <w:rsid w:val="00037E5A"/>
    <w:rsid w:val="00041DE0"/>
    <w:rsid w:val="000451FA"/>
    <w:rsid w:val="000514F0"/>
    <w:rsid w:val="0005356E"/>
    <w:rsid w:val="00056237"/>
    <w:rsid w:val="00056D9B"/>
    <w:rsid w:val="00062ABD"/>
    <w:rsid w:val="000633C8"/>
    <w:rsid w:val="00063ECE"/>
    <w:rsid w:val="0006404C"/>
    <w:rsid w:val="00066033"/>
    <w:rsid w:val="00071D1D"/>
    <w:rsid w:val="0008259B"/>
    <w:rsid w:val="000835DE"/>
    <w:rsid w:val="00083D33"/>
    <w:rsid w:val="00091FF8"/>
    <w:rsid w:val="00093072"/>
    <w:rsid w:val="000935F4"/>
    <w:rsid w:val="00094D56"/>
    <w:rsid w:val="000A6193"/>
    <w:rsid w:val="000A776F"/>
    <w:rsid w:val="000B3215"/>
    <w:rsid w:val="000B41DA"/>
    <w:rsid w:val="000C00B7"/>
    <w:rsid w:val="000C11A0"/>
    <w:rsid w:val="000C4271"/>
    <w:rsid w:val="000D2F6D"/>
    <w:rsid w:val="000D67F3"/>
    <w:rsid w:val="000E4897"/>
    <w:rsid w:val="000E6C12"/>
    <w:rsid w:val="000F11DA"/>
    <w:rsid w:val="000F2CB7"/>
    <w:rsid w:val="000F37B2"/>
    <w:rsid w:val="000F4492"/>
    <w:rsid w:val="000F5DF2"/>
    <w:rsid w:val="00101F77"/>
    <w:rsid w:val="00101FA3"/>
    <w:rsid w:val="001029DD"/>
    <w:rsid w:val="0010426B"/>
    <w:rsid w:val="00104643"/>
    <w:rsid w:val="00112A9C"/>
    <w:rsid w:val="001243BA"/>
    <w:rsid w:val="00124DFE"/>
    <w:rsid w:val="00125DEA"/>
    <w:rsid w:val="00127817"/>
    <w:rsid w:val="00131656"/>
    <w:rsid w:val="001318C9"/>
    <w:rsid w:val="0013500C"/>
    <w:rsid w:val="0014086B"/>
    <w:rsid w:val="00141D2B"/>
    <w:rsid w:val="001444BD"/>
    <w:rsid w:val="001529E2"/>
    <w:rsid w:val="001548F2"/>
    <w:rsid w:val="00156EA1"/>
    <w:rsid w:val="001635D1"/>
    <w:rsid w:val="0016503B"/>
    <w:rsid w:val="00170024"/>
    <w:rsid w:val="0017002A"/>
    <w:rsid w:val="00172568"/>
    <w:rsid w:val="00173597"/>
    <w:rsid w:val="00176197"/>
    <w:rsid w:val="00186882"/>
    <w:rsid w:val="00192FA8"/>
    <w:rsid w:val="0019686A"/>
    <w:rsid w:val="001A137F"/>
    <w:rsid w:val="001A28B8"/>
    <w:rsid w:val="001B0992"/>
    <w:rsid w:val="001B3BB0"/>
    <w:rsid w:val="001B6D64"/>
    <w:rsid w:val="001C275F"/>
    <w:rsid w:val="001C45A5"/>
    <w:rsid w:val="001C49D0"/>
    <w:rsid w:val="001D2B5B"/>
    <w:rsid w:val="001D7476"/>
    <w:rsid w:val="001E0562"/>
    <w:rsid w:val="001E1D57"/>
    <w:rsid w:val="001E45E1"/>
    <w:rsid w:val="001E4A7A"/>
    <w:rsid w:val="001E6EA2"/>
    <w:rsid w:val="001F41CC"/>
    <w:rsid w:val="002031D7"/>
    <w:rsid w:val="0020322A"/>
    <w:rsid w:val="00204E7F"/>
    <w:rsid w:val="002100BB"/>
    <w:rsid w:val="00211D7E"/>
    <w:rsid w:val="002121BA"/>
    <w:rsid w:val="00213717"/>
    <w:rsid w:val="00220297"/>
    <w:rsid w:val="0022133B"/>
    <w:rsid w:val="00224376"/>
    <w:rsid w:val="00224435"/>
    <w:rsid w:val="00230A55"/>
    <w:rsid w:val="00237EB9"/>
    <w:rsid w:val="00243CF0"/>
    <w:rsid w:val="00246EC8"/>
    <w:rsid w:val="002506B6"/>
    <w:rsid w:val="002509E0"/>
    <w:rsid w:val="00251C30"/>
    <w:rsid w:val="002563E7"/>
    <w:rsid w:val="002571D0"/>
    <w:rsid w:val="00261F27"/>
    <w:rsid w:val="002639E8"/>
    <w:rsid w:val="00264E0A"/>
    <w:rsid w:val="00264E86"/>
    <w:rsid w:val="00275CDA"/>
    <w:rsid w:val="002769BD"/>
    <w:rsid w:val="00284E7F"/>
    <w:rsid w:val="002A41C7"/>
    <w:rsid w:val="002B4A44"/>
    <w:rsid w:val="002B58C1"/>
    <w:rsid w:val="002B5B8B"/>
    <w:rsid w:val="002B6AE9"/>
    <w:rsid w:val="002C058C"/>
    <w:rsid w:val="002C0657"/>
    <w:rsid w:val="002C7D32"/>
    <w:rsid w:val="002E08A6"/>
    <w:rsid w:val="002E1DE4"/>
    <w:rsid w:val="002E266E"/>
    <w:rsid w:val="002E3A14"/>
    <w:rsid w:val="002E5109"/>
    <w:rsid w:val="002E790E"/>
    <w:rsid w:val="002F72B7"/>
    <w:rsid w:val="002F73C3"/>
    <w:rsid w:val="00306543"/>
    <w:rsid w:val="003067EA"/>
    <w:rsid w:val="003069E4"/>
    <w:rsid w:val="00311EA4"/>
    <w:rsid w:val="00320851"/>
    <w:rsid w:val="00326671"/>
    <w:rsid w:val="003276FD"/>
    <w:rsid w:val="00327E1B"/>
    <w:rsid w:val="003358B1"/>
    <w:rsid w:val="0034281D"/>
    <w:rsid w:val="00346B3F"/>
    <w:rsid w:val="0035018D"/>
    <w:rsid w:val="00350E35"/>
    <w:rsid w:val="0035211A"/>
    <w:rsid w:val="003546C5"/>
    <w:rsid w:val="00354AF1"/>
    <w:rsid w:val="003553D9"/>
    <w:rsid w:val="0035579F"/>
    <w:rsid w:val="00361B22"/>
    <w:rsid w:val="00373687"/>
    <w:rsid w:val="003763E7"/>
    <w:rsid w:val="00381A75"/>
    <w:rsid w:val="0039040C"/>
    <w:rsid w:val="00391BC9"/>
    <w:rsid w:val="0039294E"/>
    <w:rsid w:val="00396F32"/>
    <w:rsid w:val="003A0BE9"/>
    <w:rsid w:val="003A1A0C"/>
    <w:rsid w:val="003B0E2D"/>
    <w:rsid w:val="003B11FC"/>
    <w:rsid w:val="003B1728"/>
    <w:rsid w:val="003B5DEC"/>
    <w:rsid w:val="003C0EDF"/>
    <w:rsid w:val="003C16BE"/>
    <w:rsid w:val="003C259B"/>
    <w:rsid w:val="003C259C"/>
    <w:rsid w:val="003C2CD9"/>
    <w:rsid w:val="003D0973"/>
    <w:rsid w:val="003D46DE"/>
    <w:rsid w:val="003D633D"/>
    <w:rsid w:val="003D6ECE"/>
    <w:rsid w:val="003E0380"/>
    <w:rsid w:val="003E4050"/>
    <w:rsid w:val="003E4C8C"/>
    <w:rsid w:val="003E5CC1"/>
    <w:rsid w:val="003E6ECF"/>
    <w:rsid w:val="003F0862"/>
    <w:rsid w:val="003F10ED"/>
    <w:rsid w:val="003F4F06"/>
    <w:rsid w:val="00405377"/>
    <w:rsid w:val="00407EF6"/>
    <w:rsid w:val="0041464F"/>
    <w:rsid w:val="004207B2"/>
    <w:rsid w:val="00420B5B"/>
    <w:rsid w:val="004308F9"/>
    <w:rsid w:val="004314D5"/>
    <w:rsid w:val="0043389C"/>
    <w:rsid w:val="004424D5"/>
    <w:rsid w:val="00450A5B"/>
    <w:rsid w:val="00457D75"/>
    <w:rsid w:val="00461586"/>
    <w:rsid w:val="004643B0"/>
    <w:rsid w:val="00472DFD"/>
    <w:rsid w:val="00480308"/>
    <w:rsid w:val="004822AC"/>
    <w:rsid w:val="004933F0"/>
    <w:rsid w:val="00495D91"/>
    <w:rsid w:val="004963C5"/>
    <w:rsid w:val="004A61A7"/>
    <w:rsid w:val="004A7559"/>
    <w:rsid w:val="004B64AB"/>
    <w:rsid w:val="004C2BF8"/>
    <w:rsid w:val="004C62C0"/>
    <w:rsid w:val="004D10D4"/>
    <w:rsid w:val="004D243C"/>
    <w:rsid w:val="004D40D9"/>
    <w:rsid w:val="004D50E0"/>
    <w:rsid w:val="004E16D8"/>
    <w:rsid w:val="004E4311"/>
    <w:rsid w:val="004E5444"/>
    <w:rsid w:val="004F0276"/>
    <w:rsid w:val="004F0AF3"/>
    <w:rsid w:val="004F14EE"/>
    <w:rsid w:val="0050096C"/>
    <w:rsid w:val="00502DE8"/>
    <w:rsid w:val="0051034C"/>
    <w:rsid w:val="00512087"/>
    <w:rsid w:val="00515FCA"/>
    <w:rsid w:val="005230E1"/>
    <w:rsid w:val="00523A14"/>
    <w:rsid w:val="00523B36"/>
    <w:rsid w:val="005242B2"/>
    <w:rsid w:val="00526AAB"/>
    <w:rsid w:val="00527EF6"/>
    <w:rsid w:val="00534D5B"/>
    <w:rsid w:val="005368F2"/>
    <w:rsid w:val="00540604"/>
    <w:rsid w:val="00543456"/>
    <w:rsid w:val="0054527D"/>
    <w:rsid w:val="00550AD8"/>
    <w:rsid w:val="00550E71"/>
    <w:rsid w:val="00551DEF"/>
    <w:rsid w:val="0055323B"/>
    <w:rsid w:val="0055499D"/>
    <w:rsid w:val="00554D96"/>
    <w:rsid w:val="00555693"/>
    <w:rsid w:val="005726D7"/>
    <w:rsid w:val="00573445"/>
    <w:rsid w:val="0057687B"/>
    <w:rsid w:val="005774BE"/>
    <w:rsid w:val="00580FC4"/>
    <w:rsid w:val="00583FDA"/>
    <w:rsid w:val="00592BBF"/>
    <w:rsid w:val="005A16B2"/>
    <w:rsid w:val="005A72DA"/>
    <w:rsid w:val="005B40D5"/>
    <w:rsid w:val="005B535B"/>
    <w:rsid w:val="005B57AD"/>
    <w:rsid w:val="005C2AB8"/>
    <w:rsid w:val="005C33BE"/>
    <w:rsid w:val="005C3F27"/>
    <w:rsid w:val="005C4807"/>
    <w:rsid w:val="005D0256"/>
    <w:rsid w:val="005D1703"/>
    <w:rsid w:val="005D1A03"/>
    <w:rsid w:val="005D1B49"/>
    <w:rsid w:val="005D2CC0"/>
    <w:rsid w:val="005F24D4"/>
    <w:rsid w:val="005F7884"/>
    <w:rsid w:val="00601C7C"/>
    <w:rsid w:val="0060322B"/>
    <w:rsid w:val="006063EB"/>
    <w:rsid w:val="00607702"/>
    <w:rsid w:val="0061663A"/>
    <w:rsid w:val="006208EA"/>
    <w:rsid w:val="00623618"/>
    <w:rsid w:val="00630F29"/>
    <w:rsid w:val="00631114"/>
    <w:rsid w:val="006433AF"/>
    <w:rsid w:val="006440AC"/>
    <w:rsid w:val="0064453B"/>
    <w:rsid w:val="00645A1B"/>
    <w:rsid w:val="00645F6F"/>
    <w:rsid w:val="00657A88"/>
    <w:rsid w:val="00661362"/>
    <w:rsid w:val="00666EF2"/>
    <w:rsid w:val="006672A3"/>
    <w:rsid w:val="00667FCE"/>
    <w:rsid w:val="00672E09"/>
    <w:rsid w:val="00675ED8"/>
    <w:rsid w:val="00680BDB"/>
    <w:rsid w:val="00680C8F"/>
    <w:rsid w:val="00683D3D"/>
    <w:rsid w:val="00684F14"/>
    <w:rsid w:val="00690F3B"/>
    <w:rsid w:val="00696F16"/>
    <w:rsid w:val="006A0C78"/>
    <w:rsid w:val="006A655A"/>
    <w:rsid w:val="006A7C70"/>
    <w:rsid w:val="006B19CD"/>
    <w:rsid w:val="006B5A0E"/>
    <w:rsid w:val="006D1950"/>
    <w:rsid w:val="006D5825"/>
    <w:rsid w:val="006E56FE"/>
    <w:rsid w:val="006F1624"/>
    <w:rsid w:val="006F1E14"/>
    <w:rsid w:val="006F25C5"/>
    <w:rsid w:val="006F619C"/>
    <w:rsid w:val="00704DC2"/>
    <w:rsid w:val="007123C9"/>
    <w:rsid w:val="00714AE1"/>
    <w:rsid w:val="00717E3E"/>
    <w:rsid w:val="0072562C"/>
    <w:rsid w:val="007263B7"/>
    <w:rsid w:val="00726B5A"/>
    <w:rsid w:val="00727F5D"/>
    <w:rsid w:val="0073152C"/>
    <w:rsid w:val="00742D23"/>
    <w:rsid w:val="00743AF1"/>
    <w:rsid w:val="007463BB"/>
    <w:rsid w:val="00747726"/>
    <w:rsid w:val="0075529D"/>
    <w:rsid w:val="00761DFB"/>
    <w:rsid w:val="00765B0F"/>
    <w:rsid w:val="0077458B"/>
    <w:rsid w:val="00776294"/>
    <w:rsid w:val="00780AF9"/>
    <w:rsid w:val="00780FE2"/>
    <w:rsid w:val="00781A3B"/>
    <w:rsid w:val="00781EB7"/>
    <w:rsid w:val="0078595F"/>
    <w:rsid w:val="00790606"/>
    <w:rsid w:val="007929AA"/>
    <w:rsid w:val="00793F64"/>
    <w:rsid w:val="007961E8"/>
    <w:rsid w:val="007A01F5"/>
    <w:rsid w:val="007A059B"/>
    <w:rsid w:val="007A1216"/>
    <w:rsid w:val="007A442D"/>
    <w:rsid w:val="007A779E"/>
    <w:rsid w:val="007A7FF8"/>
    <w:rsid w:val="007B038F"/>
    <w:rsid w:val="007B0590"/>
    <w:rsid w:val="007B05E7"/>
    <w:rsid w:val="007B1C60"/>
    <w:rsid w:val="007B2980"/>
    <w:rsid w:val="007B6A08"/>
    <w:rsid w:val="007C2288"/>
    <w:rsid w:val="007C33E3"/>
    <w:rsid w:val="007D0A4F"/>
    <w:rsid w:val="007D448A"/>
    <w:rsid w:val="007D64CE"/>
    <w:rsid w:val="007E0AFD"/>
    <w:rsid w:val="007E7B0E"/>
    <w:rsid w:val="007F1E21"/>
    <w:rsid w:val="007F79B5"/>
    <w:rsid w:val="00802DAF"/>
    <w:rsid w:val="00803659"/>
    <w:rsid w:val="00807AA6"/>
    <w:rsid w:val="00810B6C"/>
    <w:rsid w:val="00811640"/>
    <w:rsid w:val="00812CA0"/>
    <w:rsid w:val="00814814"/>
    <w:rsid w:val="008160BB"/>
    <w:rsid w:val="0082183C"/>
    <w:rsid w:val="00824312"/>
    <w:rsid w:val="00824D9F"/>
    <w:rsid w:val="00836E90"/>
    <w:rsid w:val="008428ED"/>
    <w:rsid w:val="00844138"/>
    <w:rsid w:val="00844F7B"/>
    <w:rsid w:val="00847834"/>
    <w:rsid w:val="008545FD"/>
    <w:rsid w:val="008552A3"/>
    <w:rsid w:val="00856F7E"/>
    <w:rsid w:val="00864BFE"/>
    <w:rsid w:val="00866555"/>
    <w:rsid w:val="0087141F"/>
    <w:rsid w:val="00872023"/>
    <w:rsid w:val="00872ABA"/>
    <w:rsid w:val="00873A87"/>
    <w:rsid w:val="008754BB"/>
    <w:rsid w:val="00881752"/>
    <w:rsid w:val="00882A36"/>
    <w:rsid w:val="00884C6E"/>
    <w:rsid w:val="0089157F"/>
    <w:rsid w:val="00895F30"/>
    <w:rsid w:val="00896575"/>
    <w:rsid w:val="008A2834"/>
    <w:rsid w:val="008A735A"/>
    <w:rsid w:val="008A75E0"/>
    <w:rsid w:val="008B018F"/>
    <w:rsid w:val="008B050E"/>
    <w:rsid w:val="008B10CF"/>
    <w:rsid w:val="008B77F7"/>
    <w:rsid w:val="008C0AAC"/>
    <w:rsid w:val="008C17FD"/>
    <w:rsid w:val="008C1A36"/>
    <w:rsid w:val="008C2E38"/>
    <w:rsid w:val="008C3880"/>
    <w:rsid w:val="008C46AF"/>
    <w:rsid w:val="008C7EA1"/>
    <w:rsid w:val="008D2DAD"/>
    <w:rsid w:val="008D4207"/>
    <w:rsid w:val="008D6626"/>
    <w:rsid w:val="008E3112"/>
    <w:rsid w:val="008E37E0"/>
    <w:rsid w:val="008F1F1C"/>
    <w:rsid w:val="008F2C30"/>
    <w:rsid w:val="008F783F"/>
    <w:rsid w:val="008F7C1E"/>
    <w:rsid w:val="00901951"/>
    <w:rsid w:val="00903FF8"/>
    <w:rsid w:val="00907157"/>
    <w:rsid w:val="0091019C"/>
    <w:rsid w:val="0091233D"/>
    <w:rsid w:val="00917E11"/>
    <w:rsid w:val="00921735"/>
    <w:rsid w:val="00927C5A"/>
    <w:rsid w:val="0093515F"/>
    <w:rsid w:val="00936161"/>
    <w:rsid w:val="009425E6"/>
    <w:rsid w:val="009432F1"/>
    <w:rsid w:val="00943FAB"/>
    <w:rsid w:val="0094527A"/>
    <w:rsid w:val="00952064"/>
    <w:rsid w:val="00957C1F"/>
    <w:rsid w:val="00970989"/>
    <w:rsid w:val="00973604"/>
    <w:rsid w:val="00974E74"/>
    <w:rsid w:val="00975FD7"/>
    <w:rsid w:val="00980F9A"/>
    <w:rsid w:val="009844A5"/>
    <w:rsid w:val="00986E21"/>
    <w:rsid w:val="00992BA2"/>
    <w:rsid w:val="00994A53"/>
    <w:rsid w:val="0099674D"/>
    <w:rsid w:val="00997ED9"/>
    <w:rsid w:val="009A1FF7"/>
    <w:rsid w:val="009A457A"/>
    <w:rsid w:val="009B236E"/>
    <w:rsid w:val="009B3146"/>
    <w:rsid w:val="009B3BB0"/>
    <w:rsid w:val="009B74B7"/>
    <w:rsid w:val="009C1936"/>
    <w:rsid w:val="009C3245"/>
    <w:rsid w:val="009D10E7"/>
    <w:rsid w:val="009D28D1"/>
    <w:rsid w:val="009D5C49"/>
    <w:rsid w:val="009E12A3"/>
    <w:rsid w:val="009E6C65"/>
    <w:rsid w:val="009E7E20"/>
    <w:rsid w:val="00A002D8"/>
    <w:rsid w:val="00A042F6"/>
    <w:rsid w:val="00A1068B"/>
    <w:rsid w:val="00A1095E"/>
    <w:rsid w:val="00A138E6"/>
    <w:rsid w:val="00A15868"/>
    <w:rsid w:val="00A158C2"/>
    <w:rsid w:val="00A160BD"/>
    <w:rsid w:val="00A20416"/>
    <w:rsid w:val="00A231A7"/>
    <w:rsid w:val="00A25B2F"/>
    <w:rsid w:val="00A30785"/>
    <w:rsid w:val="00A40D79"/>
    <w:rsid w:val="00A4351E"/>
    <w:rsid w:val="00A457EE"/>
    <w:rsid w:val="00A45A2F"/>
    <w:rsid w:val="00A45E0A"/>
    <w:rsid w:val="00A46041"/>
    <w:rsid w:val="00A5148C"/>
    <w:rsid w:val="00A51973"/>
    <w:rsid w:val="00A54005"/>
    <w:rsid w:val="00A636CF"/>
    <w:rsid w:val="00A63CBC"/>
    <w:rsid w:val="00A63DE2"/>
    <w:rsid w:val="00A71DD0"/>
    <w:rsid w:val="00A7578F"/>
    <w:rsid w:val="00A76013"/>
    <w:rsid w:val="00A822D7"/>
    <w:rsid w:val="00A90335"/>
    <w:rsid w:val="00A9156C"/>
    <w:rsid w:val="00A9490B"/>
    <w:rsid w:val="00A95BC0"/>
    <w:rsid w:val="00AA0126"/>
    <w:rsid w:val="00AA0A61"/>
    <w:rsid w:val="00AA1521"/>
    <w:rsid w:val="00AA1CAD"/>
    <w:rsid w:val="00AA2523"/>
    <w:rsid w:val="00AA3A3E"/>
    <w:rsid w:val="00AA726F"/>
    <w:rsid w:val="00AB09C6"/>
    <w:rsid w:val="00AB0D72"/>
    <w:rsid w:val="00AB3610"/>
    <w:rsid w:val="00AB3BD0"/>
    <w:rsid w:val="00AC2836"/>
    <w:rsid w:val="00AC2DA3"/>
    <w:rsid w:val="00AC5718"/>
    <w:rsid w:val="00AC5D7C"/>
    <w:rsid w:val="00AD0C2A"/>
    <w:rsid w:val="00AD14A9"/>
    <w:rsid w:val="00AD5890"/>
    <w:rsid w:val="00AE2C19"/>
    <w:rsid w:val="00AE6873"/>
    <w:rsid w:val="00AE6E36"/>
    <w:rsid w:val="00AF03D9"/>
    <w:rsid w:val="00AF354F"/>
    <w:rsid w:val="00AF4F59"/>
    <w:rsid w:val="00B0003E"/>
    <w:rsid w:val="00B00EF6"/>
    <w:rsid w:val="00B226A0"/>
    <w:rsid w:val="00B36BCB"/>
    <w:rsid w:val="00B438DD"/>
    <w:rsid w:val="00B53E42"/>
    <w:rsid w:val="00B570B8"/>
    <w:rsid w:val="00B60E91"/>
    <w:rsid w:val="00B6696F"/>
    <w:rsid w:val="00B71A99"/>
    <w:rsid w:val="00B73A2C"/>
    <w:rsid w:val="00B77326"/>
    <w:rsid w:val="00B86687"/>
    <w:rsid w:val="00B87878"/>
    <w:rsid w:val="00B955CD"/>
    <w:rsid w:val="00B9702D"/>
    <w:rsid w:val="00B97924"/>
    <w:rsid w:val="00BA12A8"/>
    <w:rsid w:val="00BA4869"/>
    <w:rsid w:val="00BA569C"/>
    <w:rsid w:val="00BA5981"/>
    <w:rsid w:val="00BA7BC7"/>
    <w:rsid w:val="00BC0E7A"/>
    <w:rsid w:val="00BC2982"/>
    <w:rsid w:val="00BC4CE7"/>
    <w:rsid w:val="00BD3C96"/>
    <w:rsid w:val="00BD4A9E"/>
    <w:rsid w:val="00BE0C0F"/>
    <w:rsid w:val="00BE1E61"/>
    <w:rsid w:val="00BE244D"/>
    <w:rsid w:val="00BE25E8"/>
    <w:rsid w:val="00BE570B"/>
    <w:rsid w:val="00BE7AAB"/>
    <w:rsid w:val="00BF4AA0"/>
    <w:rsid w:val="00BF4C42"/>
    <w:rsid w:val="00C013DB"/>
    <w:rsid w:val="00C104F5"/>
    <w:rsid w:val="00C106E2"/>
    <w:rsid w:val="00C13C51"/>
    <w:rsid w:val="00C212B5"/>
    <w:rsid w:val="00C219BE"/>
    <w:rsid w:val="00C26DA5"/>
    <w:rsid w:val="00C316C2"/>
    <w:rsid w:val="00C32724"/>
    <w:rsid w:val="00C34B47"/>
    <w:rsid w:val="00C4614F"/>
    <w:rsid w:val="00C4678B"/>
    <w:rsid w:val="00C46D6E"/>
    <w:rsid w:val="00C52DC4"/>
    <w:rsid w:val="00C566CB"/>
    <w:rsid w:val="00C56855"/>
    <w:rsid w:val="00C6086F"/>
    <w:rsid w:val="00C66AD0"/>
    <w:rsid w:val="00C67591"/>
    <w:rsid w:val="00C77C2F"/>
    <w:rsid w:val="00C91541"/>
    <w:rsid w:val="00C923DA"/>
    <w:rsid w:val="00CA0BCA"/>
    <w:rsid w:val="00CA10C2"/>
    <w:rsid w:val="00CA4F52"/>
    <w:rsid w:val="00CA652A"/>
    <w:rsid w:val="00CA6AE5"/>
    <w:rsid w:val="00CA7E4A"/>
    <w:rsid w:val="00CB0087"/>
    <w:rsid w:val="00CB135D"/>
    <w:rsid w:val="00CB3FB0"/>
    <w:rsid w:val="00CC067C"/>
    <w:rsid w:val="00CC3933"/>
    <w:rsid w:val="00CC3BFB"/>
    <w:rsid w:val="00CC5CC6"/>
    <w:rsid w:val="00CC7004"/>
    <w:rsid w:val="00CC7BBD"/>
    <w:rsid w:val="00CD348D"/>
    <w:rsid w:val="00CD4190"/>
    <w:rsid w:val="00CF4393"/>
    <w:rsid w:val="00CF5739"/>
    <w:rsid w:val="00CF5BE2"/>
    <w:rsid w:val="00D007C0"/>
    <w:rsid w:val="00D007E6"/>
    <w:rsid w:val="00D11037"/>
    <w:rsid w:val="00D13193"/>
    <w:rsid w:val="00D155A5"/>
    <w:rsid w:val="00D174D1"/>
    <w:rsid w:val="00D17D1A"/>
    <w:rsid w:val="00D17E0A"/>
    <w:rsid w:val="00D24DC3"/>
    <w:rsid w:val="00D25B3E"/>
    <w:rsid w:val="00D2683B"/>
    <w:rsid w:val="00D3227B"/>
    <w:rsid w:val="00D35580"/>
    <w:rsid w:val="00D41A26"/>
    <w:rsid w:val="00D4244C"/>
    <w:rsid w:val="00D473EB"/>
    <w:rsid w:val="00D53A78"/>
    <w:rsid w:val="00D55510"/>
    <w:rsid w:val="00D65F42"/>
    <w:rsid w:val="00D662BF"/>
    <w:rsid w:val="00D67447"/>
    <w:rsid w:val="00D74350"/>
    <w:rsid w:val="00D80AD3"/>
    <w:rsid w:val="00D863C5"/>
    <w:rsid w:val="00D8676F"/>
    <w:rsid w:val="00D86DC2"/>
    <w:rsid w:val="00D8728B"/>
    <w:rsid w:val="00D87B1E"/>
    <w:rsid w:val="00D9114E"/>
    <w:rsid w:val="00D95401"/>
    <w:rsid w:val="00D96C76"/>
    <w:rsid w:val="00D97BEB"/>
    <w:rsid w:val="00DA1B9B"/>
    <w:rsid w:val="00DA2565"/>
    <w:rsid w:val="00DA269B"/>
    <w:rsid w:val="00DA597E"/>
    <w:rsid w:val="00DA7CE5"/>
    <w:rsid w:val="00DA7EF3"/>
    <w:rsid w:val="00DB11F5"/>
    <w:rsid w:val="00DB5779"/>
    <w:rsid w:val="00DB6BA7"/>
    <w:rsid w:val="00DC4D3F"/>
    <w:rsid w:val="00DC538D"/>
    <w:rsid w:val="00DC53DC"/>
    <w:rsid w:val="00DC632E"/>
    <w:rsid w:val="00DD142F"/>
    <w:rsid w:val="00DD49C1"/>
    <w:rsid w:val="00DD5A36"/>
    <w:rsid w:val="00DE0327"/>
    <w:rsid w:val="00DE06A4"/>
    <w:rsid w:val="00DE54FE"/>
    <w:rsid w:val="00DE77EE"/>
    <w:rsid w:val="00DF0D48"/>
    <w:rsid w:val="00DF7C23"/>
    <w:rsid w:val="00E04273"/>
    <w:rsid w:val="00E047A0"/>
    <w:rsid w:val="00E04A56"/>
    <w:rsid w:val="00E0560C"/>
    <w:rsid w:val="00E15708"/>
    <w:rsid w:val="00E303B2"/>
    <w:rsid w:val="00E30565"/>
    <w:rsid w:val="00E3072E"/>
    <w:rsid w:val="00E31AE1"/>
    <w:rsid w:val="00E3439D"/>
    <w:rsid w:val="00E34733"/>
    <w:rsid w:val="00E34944"/>
    <w:rsid w:val="00E36425"/>
    <w:rsid w:val="00E408C1"/>
    <w:rsid w:val="00E40A04"/>
    <w:rsid w:val="00E4136A"/>
    <w:rsid w:val="00E531E1"/>
    <w:rsid w:val="00E534FE"/>
    <w:rsid w:val="00E55542"/>
    <w:rsid w:val="00E61788"/>
    <w:rsid w:val="00E67908"/>
    <w:rsid w:val="00E703B2"/>
    <w:rsid w:val="00E7226E"/>
    <w:rsid w:val="00E81819"/>
    <w:rsid w:val="00E81D7E"/>
    <w:rsid w:val="00E86375"/>
    <w:rsid w:val="00E94AB8"/>
    <w:rsid w:val="00E965E7"/>
    <w:rsid w:val="00EA15C0"/>
    <w:rsid w:val="00EB13DB"/>
    <w:rsid w:val="00EB162A"/>
    <w:rsid w:val="00EB1A75"/>
    <w:rsid w:val="00EC1F28"/>
    <w:rsid w:val="00EC3FA8"/>
    <w:rsid w:val="00ED1122"/>
    <w:rsid w:val="00ED2BD5"/>
    <w:rsid w:val="00ED5561"/>
    <w:rsid w:val="00ED673B"/>
    <w:rsid w:val="00EE3D72"/>
    <w:rsid w:val="00EE4813"/>
    <w:rsid w:val="00EF39B8"/>
    <w:rsid w:val="00EF6429"/>
    <w:rsid w:val="00F028ED"/>
    <w:rsid w:val="00F034D8"/>
    <w:rsid w:val="00F13F64"/>
    <w:rsid w:val="00F17D84"/>
    <w:rsid w:val="00F227AE"/>
    <w:rsid w:val="00F3267F"/>
    <w:rsid w:val="00F51F22"/>
    <w:rsid w:val="00F52206"/>
    <w:rsid w:val="00F53E4E"/>
    <w:rsid w:val="00F55887"/>
    <w:rsid w:val="00F605AB"/>
    <w:rsid w:val="00F6363E"/>
    <w:rsid w:val="00F64136"/>
    <w:rsid w:val="00F66D67"/>
    <w:rsid w:val="00F71C09"/>
    <w:rsid w:val="00F73A0E"/>
    <w:rsid w:val="00F76146"/>
    <w:rsid w:val="00F85351"/>
    <w:rsid w:val="00FA0B44"/>
    <w:rsid w:val="00FA1E94"/>
    <w:rsid w:val="00FA5B54"/>
    <w:rsid w:val="00FA6064"/>
    <w:rsid w:val="00FA7B2A"/>
    <w:rsid w:val="00FB48A7"/>
    <w:rsid w:val="00FB5DDE"/>
    <w:rsid w:val="00FB770A"/>
    <w:rsid w:val="00FC3093"/>
    <w:rsid w:val="00FC3A27"/>
    <w:rsid w:val="00FC4361"/>
    <w:rsid w:val="00FC7328"/>
    <w:rsid w:val="00FD1860"/>
    <w:rsid w:val="00FD1B41"/>
    <w:rsid w:val="00FD1EAB"/>
    <w:rsid w:val="00FD43B2"/>
    <w:rsid w:val="00FD4DD9"/>
    <w:rsid w:val="00FD6185"/>
    <w:rsid w:val="00FD7F1A"/>
    <w:rsid w:val="00FE0377"/>
    <w:rsid w:val="00FE4409"/>
    <w:rsid w:val="00FF5970"/>
    <w:rsid w:val="00FF685F"/>
    <w:rsid w:val="00FF78A3"/>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A51BEF2"/>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0"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FF5970"/>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unhideWhenUsed/>
    <w:qFormat/>
    <w:rsid w:val="00C316C2"/>
    <w:pPr>
      <w:keepNext/>
      <w:keepLines/>
      <w:spacing w:before="200"/>
      <w:outlineLvl w:val="1"/>
    </w:pPr>
    <w:rPr>
      <w:rFonts w:asciiTheme="majorHAnsi" w:eastAsiaTheme="majorEastAsia" w:hAnsiTheme="majorHAnsi" w:cstheme="majorBidi"/>
      <w:b/>
      <w:bCs/>
      <w:color w:val="4F81BD" w:themeColor="accent1"/>
      <w:sz w:val="32"/>
      <w:szCs w:val="32"/>
    </w:rPr>
  </w:style>
  <w:style w:type="paragraph" w:styleId="Heading4">
    <w:name w:val="heading 4"/>
    <w:basedOn w:val="Normal"/>
    <w:next w:val="Normal"/>
    <w:link w:val="Heading4Char"/>
    <w:uiPriority w:val="9"/>
    <w:unhideWhenUsed/>
    <w:qFormat/>
    <w:rsid w:val="00C316C2"/>
    <w:pPr>
      <w:keepNext/>
      <w:keepLines/>
      <w:spacing w:before="200"/>
      <w:outlineLvl w:val="3"/>
    </w:pPr>
    <w:rPr>
      <w:rFonts w:asciiTheme="majorHAnsi" w:eastAsiaTheme="majorEastAsia" w:hAnsiTheme="majorHAnsi" w:cstheme="majorBidi"/>
      <w:b/>
      <w:bCs/>
      <w:color w:val="4F81BD" w:themeColor="accent1"/>
    </w:rPr>
  </w:style>
  <w:style w:type="paragraph" w:styleId="Heading5">
    <w:name w:val="heading 5"/>
    <w:basedOn w:val="Normal"/>
    <w:next w:val="Normal"/>
    <w:link w:val="Heading5Char"/>
    <w:uiPriority w:val="9"/>
    <w:unhideWhenUsed/>
    <w:qFormat/>
    <w:rsid w:val="00C316C2"/>
    <w:pPr>
      <w:keepNext/>
      <w:keepLines/>
      <w:spacing w:before="200"/>
      <w:outlineLvl w:val="4"/>
    </w:pPr>
    <w:rPr>
      <w:rFonts w:asciiTheme="majorHAnsi" w:eastAsiaTheme="majorEastAsia" w:hAnsiTheme="majorHAnsi" w:cstheme="majorBidi"/>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rsid w:val="008A2834"/>
    <w:rPr>
      <w:sz w:val="18"/>
      <w:szCs w:val="18"/>
    </w:rPr>
  </w:style>
  <w:style w:type="paragraph" w:styleId="CommentText">
    <w:name w:val="annotation text"/>
    <w:basedOn w:val="Normal"/>
    <w:link w:val="CommentTextChar"/>
    <w:uiPriority w:val="99"/>
    <w:semiHidden/>
    <w:unhideWhenUsed/>
    <w:rsid w:val="008A2834"/>
  </w:style>
  <w:style w:type="character" w:customStyle="1" w:styleId="CommentTextChar">
    <w:name w:val="Comment Text Char"/>
    <w:basedOn w:val="DefaultParagraphFont"/>
    <w:link w:val="CommentText"/>
    <w:uiPriority w:val="99"/>
    <w:semiHidden/>
    <w:rsid w:val="008A2834"/>
  </w:style>
  <w:style w:type="paragraph" w:styleId="CommentSubject">
    <w:name w:val="annotation subject"/>
    <w:basedOn w:val="CommentText"/>
    <w:next w:val="CommentText"/>
    <w:link w:val="CommentSubjectChar"/>
    <w:uiPriority w:val="99"/>
    <w:semiHidden/>
    <w:unhideWhenUsed/>
    <w:rsid w:val="008A2834"/>
    <w:rPr>
      <w:b/>
      <w:bCs/>
      <w:sz w:val="20"/>
      <w:szCs w:val="20"/>
    </w:rPr>
  </w:style>
  <w:style w:type="character" w:customStyle="1" w:styleId="CommentSubjectChar">
    <w:name w:val="Comment Subject Char"/>
    <w:basedOn w:val="CommentTextChar"/>
    <w:link w:val="CommentSubject"/>
    <w:uiPriority w:val="99"/>
    <w:semiHidden/>
    <w:rsid w:val="008A2834"/>
    <w:rPr>
      <w:b/>
      <w:bCs/>
      <w:sz w:val="20"/>
      <w:szCs w:val="20"/>
    </w:rPr>
  </w:style>
  <w:style w:type="paragraph" w:styleId="BalloonText">
    <w:name w:val="Balloon Text"/>
    <w:basedOn w:val="Normal"/>
    <w:link w:val="BalloonTextChar"/>
    <w:uiPriority w:val="99"/>
    <w:semiHidden/>
    <w:unhideWhenUsed/>
    <w:rsid w:val="008A2834"/>
    <w:rPr>
      <w:rFonts w:ascii="Lucida Grande" w:hAnsi="Lucida Grande"/>
      <w:sz w:val="18"/>
      <w:szCs w:val="18"/>
    </w:rPr>
  </w:style>
  <w:style w:type="character" w:customStyle="1" w:styleId="BalloonTextChar">
    <w:name w:val="Balloon Text Char"/>
    <w:basedOn w:val="DefaultParagraphFont"/>
    <w:link w:val="BalloonText"/>
    <w:uiPriority w:val="99"/>
    <w:semiHidden/>
    <w:rsid w:val="008A2834"/>
    <w:rPr>
      <w:rFonts w:ascii="Lucida Grande" w:hAnsi="Lucida Grande"/>
      <w:sz w:val="18"/>
      <w:szCs w:val="18"/>
    </w:rPr>
  </w:style>
  <w:style w:type="paragraph" w:styleId="ListParagraph">
    <w:name w:val="List Paragraph"/>
    <w:basedOn w:val="Normal"/>
    <w:uiPriority w:val="34"/>
    <w:qFormat/>
    <w:rsid w:val="001A137F"/>
    <w:pPr>
      <w:ind w:left="720"/>
      <w:contextualSpacing/>
    </w:pPr>
  </w:style>
  <w:style w:type="character" w:customStyle="1" w:styleId="Heading2Char">
    <w:name w:val="Heading 2 Char"/>
    <w:basedOn w:val="DefaultParagraphFont"/>
    <w:link w:val="Heading2"/>
    <w:uiPriority w:val="9"/>
    <w:rsid w:val="00C316C2"/>
    <w:rPr>
      <w:rFonts w:asciiTheme="majorHAnsi" w:eastAsiaTheme="majorEastAsia" w:hAnsiTheme="majorHAnsi" w:cstheme="majorBidi"/>
      <w:b/>
      <w:bCs/>
      <w:color w:val="4F81BD" w:themeColor="accent1"/>
      <w:sz w:val="32"/>
      <w:szCs w:val="32"/>
    </w:rPr>
  </w:style>
  <w:style w:type="character" w:customStyle="1" w:styleId="Heading4Char">
    <w:name w:val="Heading 4 Char"/>
    <w:basedOn w:val="DefaultParagraphFont"/>
    <w:link w:val="Heading4"/>
    <w:uiPriority w:val="9"/>
    <w:rsid w:val="00C316C2"/>
    <w:rPr>
      <w:rFonts w:asciiTheme="majorHAnsi" w:eastAsiaTheme="majorEastAsia" w:hAnsiTheme="majorHAnsi" w:cstheme="majorBidi"/>
      <w:b/>
      <w:bCs/>
      <w:color w:val="4F81BD" w:themeColor="accent1"/>
    </w:rPr>
  </w:style>
  <w:style w:type="character" w:customStyle="1" w:styleId="Heading5Char">
    <w:name w:val="Heading 5 Char"/>
    <w:basedOn w:val="DefaultParagraphFont"/>
    <w:link w:val="Heading5"/>
    <w:uiPriority w:val="9"/>
    <w:rsid w:val="00C316C2"/>
    <w:rPr>
      <w:rFonts w:asciiTheme="majorHAnsi" w:eastAsiaTheme="majorEastAsia" w:hAnsiTheme="majorHAnsi" w:cstheme="majorBidi"/>
      <w:i/>
      <w:iCs/>
      <w:color w:val="4F81BD" w:themeColor="accent1"/>
    </w:rPr>
  </w:style>
  <w:style w:type="paragraph" w:customStyle="1" w:styleId="Compact">
    <w:name w:val="Compact"/>
    <w:basedOn w:val="Normal"/>
    <w:qFormat/>
    <w:rsid w:val="00C316C2"/>
    <w:pPr>
      <w:spacing w:before="36" w:after="36"/>
    </w:pPr>
    <w:rPr>
      <w:rFonts w:eastAsiaTheme="minorHAnsi"/>
    </w:rPr>
  </w:style>
  <w:style w:type="paragraph" w:customStyle="1" w:styleId="EndNoteBibliographyTitle">
    <w:name w:val="EndNote Bibliography Title"/>
    <w:basedOn w:val="Normal"/>
    <w:rsid w:val="00FE4409"/>
    <w:pPr>
      <w:jc w:val="center"/>
    </w:pPr>
    <w:rPr>
      <w:rFonts w:ascii="Cambria" w:hAnsi="Cambria"/>
    </w:rPr>
  </w:style>
  <w:style w:type="paragraph" w:customStyle="1" w:styleId="EndNoteBibliography">
    <w:name w:val="EndNote Bibliography"/>
    <w:basedOn w:val="Normal"/>
    <w:rsid w:val="00FE4409"/>
    <w:rPr>
      <w:rFonts w:ascii="Cambria" w:hAnsi="Cambria"/>
    </w:rPr>
  </w:style>
  <w:style w:type="character" w:styleId="Hyperlink">
    <w:name w:val="Hyperlink"/>
    <w:basedOn w:val="DefaultParagraphFont"/>
    <w:uiPriority w:val="99"/>
    <w:unhideWhenUsed/>
    <w:rsid w:val="00FE4409"/>
    <w:rPr>
      <w:color w:val="0000FF" w:themeColor="hyperlink"/>
      <w:u w:val="single"/>
    </w:rPr>
  </w:style>
  <w:style w:type="character" w:customStyle="1" w:styleId="Heading1Char">
    <w:name w:val="Heading 1 Char"/>
    <w:basedOn w:val="DefaultParagraphFont"/>
    <w:link w:val="Heading1"/>
    <w:uiPriority w:val="9"/>
    <w:rsid w:val="00FF5970"/>
    <w:rPr>
      <w:rFonts w:asciiTheme="majorHAnsi" w:eastAsiaTheme="majorEastAsia" w:hAnsiTheme="majorHAnsi" w:cstheme="majorBidi"/>
      <w:color w:val="365F91" w:themeColor="accent1" w:themeShade="BF"/>
      <w:sz w:val="32"/>
      <w:szCs w:val="32"/>
    </w:rPr>
  </w:style>
  <w:style w:type="paragraph" w:styleId="Revision">
    <w:name w:val="Revision"/>
    <w:hidden/>
    <w:uiPriority w:val="99"/>
    <w:semiHidden/>
    <w:rsid w:val="003C0EDF"/>
  </w:style>
  <w:style w:type="character" w:styleId="FollowedHyperlink">
    <w:name w:val="FollowedHyperlink"/>
    <w:basedOn w:val="DefaultParagraphFont"/>
    <w:uiPriority w:val="99"/>
    <w:semiHidden/>
    <w:unhideWhenUsed/>
    <w:rsid w:val="006F25C5"/>
    <w:rPr>
      <w:color w:val="800080" w:themeColor="followedHyperlink"/>
      <w:u w:val="single"/>
    </w:rPr>
  </w:style>
  <w:style w:type="paragraph" w:styleId="BodyText">
    <w:name w:val="Body Text"/>
    <w:basedOn w:val="Normal"/>
    <w:link w:val="BodyTextChar"/>
    <w:qFormat/>
    <w:rsid w:val="00AC2DA3"/>
    <w:pPr>
      <w:spacing w:before="180" w:after="180"/>
    </w:pPr>
    <w:rPr>
      <w:rFonts w:eastAsiaTheme="minorHAnsi"/>
    </w:rPr>
  </w:style>
  <w:style w:type="character" w:customStyle="1" w:styleId="BodyTextChar">
    <w:name w:val="Body Text Char"/>
    <w:basedOn w:val="DefaultParagraphFont"/>
    <w:link w:val="BodyText"/>
    <w:rsid w:val="00AC2DA3"/>
    <w:rPr>
      <w:rFonts w:eastAsiaTheme="minorHAnsi"/>
    </w:rPr>
  </w:style>
  <w:style w:type="paragraph" w:customStyle="1" w:styleId="FirstParagraph">
    <w:name w:val="First Paragraph"/>
    <w:basedOn w:val="BodyText"/>
    <w:next w:val="BodyText"/>
    <w:qFormat/>
    <w:rsid w:val="00AC2DA3"/>
  </w:style>
  <w:style w:type="paragraph" w:styleId="Bibliography">
    <w:name w:val="Bibliography"/>
    <w:basedOn w:val="Normal"/>
    <w:qFormat/>
    <w:rsid w:val="00AC2DA3"/>
    <w:pPr>
      <w:spacing w:after="200"/>
    </w:pPr>
    <w:rPr>
      <w:rFonts w:eastAsiaTheme="minorHAns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91743769">
      <w:bodyDiv w:val="1"/>
      <w:marLeft w:val="0"/>
      <w:marRight w:val="0"/>
      <w:marTop w:val="0"/>
      <w:marBottom w:val="0"/>
      <w:divBdr>
        <w:top w:val="none" w:sz="0" w:space="0" w:color="auto"/>
        <w:left w:val="none" w:sz="0" w:space="0" w:color="auto"/>
        <w:bottom w:val="none" w:sz="0" w:space="0" w:color="auto"/>
        <w:right w:val="none" w:sz="0" w:space="0" w:color="auto"/>
      </w:divBdr>
    </w:div>
    <w:div w:id="1769806802">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3.emf"/><Relationship Id="rId21" Type="http://schemas.openxmlformats.org/officeDocument/2006/relationships/image" Target="media/image14.emf"/><Relationship Id="rId22" Type="http://schemas.openxmlformats.org/officeDocument/2006/relationships/image" Target="media/image15.emf"/><Relationship Id="rId23" Type="http://schemas.openxmlformats.org/officeDocument/2006/relationships/image" Target="media/image16.emf"/><Relationship Id="rId24" Type="http://schemas.openxmlformats.org/officeDocument/2006/relationships/image" Target="media/image17.emf"/><Relationship Id="rId25" Type="http://schemas.openxmlformats.org/officeDocument/2006/relationships/image" Target="media/image18.emf"/><Relationship Id="rId26" Type="http://schemas.openxmlformats.org/officeDocument/2006/relationships/image" Target="media/image19.emf"/><Relationship Id="rId27" Type="http://schemas.openxmlformats.org/officeDocument/2006/relationships/image" Target="media/image20.emf"/><Relationship Id="rId28" Type="http://schemas.openxmlformats.org/officeDocument/2006/relationships/image" Target="media/image21.emf"/><Relationship Id="rId29" Type="http://schemas.openxmlformats.org/officeDocument/2006/relationships/image" Target="media/image22.em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23.emf"/><Relationship Id="rId31" Type="http://schemas.openxmlformats.org/officeDocument/2006/relationships/image" Target="media/image24.emf"/><Relationship Id="rId32" Type="http://schemas.openxmlformats.org/officeDocument/2006/relationships/image" Target="media/image25.emf"/><Relationship Id="rId9" Type="http://schemas.openxmlformats.org/officeDocument/2006/relationships/image" Target="media/image2.emf"/><Relationship Id="rId6" Type="http://schemas.openxmlformats.org/officeDocument/2006/relationships/comments" Target="comments.xml"/><Relationship Id="rId7" Type="http://schemas.microsoft.com/office/2011/relationships/commentsExtended" Target="commentsExtended.xml"/><Relationship Id="rId8" Type="http://schemas.openxmlformats.org/officeDocument/2006/relationships/image" Target="media/image1.emf"/><Relationship Id="rId33" Type="http://schemas.openxmlformats.org/officeDocument/2006/relationships/image" Target="media/image26.emf"/><Relationship Id="rId34" Type="http://schemas.openxmlformats.org/officeDocument/2006/relationships/image" Target="media/image27.emf"/><Relationship Id="rId35" Type="http://schemas.openxmlformats.org/officeDocument/2006/relationships/image" Target="media/image28.emf"/><Relationship Id="rId36" Type="http://schemas.openxmlformats.org/officeDocument/2006/relationships/fontTable" Target="fontTable.xml"/><Relationship Id="rId10" Type="http://schemas.openxmlformats.org/officeDocument/2006/relationships/image" Target="media/image3.emf"/><Relationship Id="rId11" Type="http://schemas.openxmlformats.org/officeDocument/2006/relationships/image" Target="media/image4.emf"/><Relationship Id="rId12" Type="http://schemas.openxmlformats.org/officeDocument/2006/relationships/image" Target="media/image5.emf"/><Relationship Id="rId13" Type="http://schemas.openxmlformats.org/officeDocument/2006/relationships/image" Target="media/image6.emf"/><Relationship Id="rId14" Type="http://schemas.openxmlformats.org/officeDocument/2006/relationships/image" Target="media/image7.emf"/><Relationship Id="rId15" Type="http://schemas.openxmlformats.org/officeDocument/2006/relationships/image" Target="media/image8.emf"/><Relationship Id="rId16" Type="http://schemas.openxmlformats.org/officeDocument/2006/relationships/image" Target="media/image9.emf"/><Relationship Id="rId17" Type="http://schemas.openxmlformats.org/officeDocument/2006/relationships/image" Target="media/image10.emf"/><Relationship Id="rId18" Type="http://schemas.openxmlformats.org/officeDocument/2006/relationships/image" Target="media/image11.emf"/><Relationship Id="rId19" Type="http://schemas.openxmlformats.org/officeDocument/2006/relationships/image" Target="media/image12.emf"/><Relationship Id="rId37" Type="http://schemas.microsoft.com/office/2011/relationships/people" Target="people.xml"/><Relationship Id="rId3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47B4F81-90A9-A644-A6BA-A1C4D78554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240</TotalTime>
  <Pages>86</Pages>
  <Words>10772</Words>
  <Characters>61402</Characters>
  <Application>Microsoft Macintosh Word</Application>
  <DocSecurity>0</DocSecurity>
  <Lines>511</Lines>
  <Paragraphs>144</Paragraphs>
  <ScaleCrop>false</ScaleCrop>
  <HeadingPairs>
    <vt:vector size="2" baseType="variant">
      <vt:variant>
        <vt:lpstr>Title</vt:lpstr>
      </vt:variant>
      <vt:variant>
        <vt:i4>1</vt:i4>
      </vt:variant>
    </vt:vector>
  </HeadingPairs>
  <TitlesOfParts>
    <vt:vector size="1" baseType="lpstr">
      <vt:lpstr/>
    </vt:vector>
  </TitlesOfParts>
  <Company>UCLA</Company>
  <LinksUpToDate>false</LinksUpToDate>
  <CharactersWithSpaces>72030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Chambers</dc:creator>
  <cp:keywords/>
  <dc:description/>
  <cp:lastModifiedBy>Michael Chambers</cp:lastModifiedBy>
  <cp:revision>39</cp:revision>
  <cp:lastPrinted>2015-11-13T02:10:00Z</cp:lastPrinted>
  <dcterms:created xsi:type="dcterms:W3CDTF">2015-11-17T00:25:00Z</dcterms:created>
  <dcterms:modified xsi:type="dcterms:W3CDTF">2015-11-17T10:30:00Z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APERS2_INFO_01">
    <vt:lpwstr>&lt;info&gt;&lt;style id="http://www.zotero.org/styles/nature"/&gt;&lt;hasBiblio/&gt;&lt;format class="21"/&gt;&lt;count citations="9" publications="10"/&gt;&lt;/info&gt;PAPERS2_INFO_END</vt:lpwstr>
  </property>
</Properties>
</file>